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3BCC7C" w14:textId="77777777" w:rsidR="00676382" w:rsidRPr="00676382" w:rsidRDefault="00676382" w:rsidP="00676382">
      <w:pPr>
        <w:spacing w:after="0" w:line="240" w:lineRule="auto"/>
        <w:jc w:val="center"/>
        <w:rPr>
          <w:rFonts w:ascii="Times New Roman" w:eastAsia="Times New Roman" w:hAnsi="Times New Roman" w:cs="Times New Roman"/>
          <w:b/>
          <w:color w:val="000000" w:themeColor="text1"/>
          <w:sz w:val="36"/>
          <w:szCs w:val="36"/>
          <w:shd w:val="clear" w:color="auto" w:fill="FFFFFF"/>
          <w:lang w:eastAsia="en-CA"/>
        </w:rPr>
      </w:pPr>
      <w:bookmarkStart w:id="0" w:name="_Hlk532287147"/>
      <w:r w:rsidRPr="00676382">
        <w:rPr>
          <w:rFonts w:ascii="Times New Roman" w:eastAsia="Times New Roman" w:hAnsi="Times New Roman" w:cs="Times New Roman"/>
          <w:b/>
          <w:color w:val="000000" w:themeColor="text1"/>
          <w:sz w:val="36"/>
          <w:szCs w:val="36"/>
          <w:shd w:val="clear" w:color="auto" w:fill="FFFFFF"/>
          <w:lang w:eastAsia="en-CA"/>
        </w:rPr>
        <w:t>Realistic Modeling of the Complex Morphology of CNT-Reinforced Nanocomposite using Immersed Finite Element Simulations</w:t>
      </w:r>
    </w:p>
    <w:bookmarkEnd w:id="0"/>
    <w:p w14:paraId="7F209107" w14:textId="77777777" w:rsidR="00676382" w:rsidRPr="00676382" w:rsidRDefault="00676382" w:rsidP="00676382">
      <w:pPr>
        <w:spacing w:before="240" w:after="0" w:line="360" w:lineRule="auto"/>
        <w:jc w:val="center"/>
        <w:rPr>
          <w:sz w:val="24"/>
          <w:szCs w:val="24"/>
        </w:rPr>
      </w:pPr>
      <w:r w:rsidRPr="00676382">
        <w:rPr>
          <w:sz w:val="24"/>
          <w:szCs w:val="24"/>
        </w:rPr>
        <w:t>X. Chen, A.R. Alian and S.A. Meguid*</w:t>
      </w:r>
    </w:p>
    <w:p w14:paraId="1F68AD89" w14:textId="77777777" w:rsidR="00676382" w:rsidRPr="00676382" w:rsidRDefault="00676382" w:rsidP="00676382">
      <w:pPr>
        <w:spacing w:after="120"/>
        <w:jc w:val="center"/>
        <w:rPr>
          <w:sz w:val="28"/>
          <w:szCs w:val="28"/>
        </w:rPr>
      </w:pPr>
      <w:r w:rsidRPr="00676382">
        <w:rPr>
          <w:i/>
          <w:iCs/>
          <w:sz w:val="24"/>
          <w:szCs w:val="28"/>
        </w:rPr>
        <w:t xml:space="preserve">Department of Mechanical &amp; Industrial Engineering, University of Toronto, Toronto, Canada </w:t>
      </w:r>
    </w:p>
    <w:p w14:paraId="0DD61B24" w14:textId="77777777" w:rsidR="00676382" w:rsidRPr="00646406" w:rsidRDefault="00676382" w:rsidP="00CF3466">
      <w:pPr>
        <w:spacing w:before="240" w:after="240" w:line="240" w:lineRule="auto"/>
        <w:rPr>
          <w:rFonts w:asciiTheme="majorBidi" w:hAnsiTheme="majorBidi" w:cstheme="majorBidi"/>
          <w:b/>
          <w:bCs/>
          <w:sz w:val="28"/>
          <w:szCs w:val="28"/>
        </w:rPr>
      </w:pPr>
      <w:r w:rsidRPr="00646406">
        <w:rPr>
          <w:rFonts w:asciiTheme="majorBidi" w:hAnsiTheme="majorBidi" w:cstheme="majorBidi"/>
          <w:b/>
          <w:bCs/>
          <w:sz w:val="28"/>
          <w:szCs w:val="28"/>
        </w:rPr>
        <w:t xml:space="preserve">Abstract </w:t>
      </w:r>
    </w:p>
    <w:p w14:paraId="69DBFAA9" w14:textId="271610AE" w:rsidR="00676382" w:rsidRPr="00676382" w:rsidRDefault="00676382" w:rsidP="002146FF">
      <w:pPr>
        <w:spacing w:line="480" w:lineRule="auto"/>
        <w:jc w:val="both"/>
        <w:rPr>
          <w:rFonts w:asciiTheme="majorBidi" w:hAnsiTheme="majorBidi" w:cstheme="majorBidi"/>
          <w:sz w:val="24"/>
          <w:szCs w:val="24"/>
        </w:rPr>
      </w:pPr>
      <w:r w:rsidRPr="00676382">
        <w:rPr>
          <w:rFonts w:asciiTheme="majorBidi" w:hAnsiTheme="majorBidi" w:cstheme="majorBidi"/>
          <w:sz w:val="24"/>
          <w:szCs w:val="24"/>
        </w:rPr>
        <w:t>It is very challenging to perform continuous meshing of highly densed CNT-reinforced composites due to the extremely high aspect ratio and complex morphologies of the nanotubes. These difficulties are typically overcome by simplifying the structure and using reduced cell size which results in inaccurate predictions. In this article, we overcome these major limitations in traditional finite element (FE) method by using unmatched meshing in immersed FE method, in which the composite constituents are meshed independently but simulated as a coupled system. The most important advantage of the newly developed method is that the polymer can always be discretized as a regular grid, irrespective of the complex nature of the CNT network, while still strictly obeying the equilibrium equations of the fully bonded CNT</w:t>
      </w:r>
      <w:r w:rsidR="002A457B">
        <w:rPr>
          <w:rFonts w:asciiTheme="majorBidi" w:hAnsiTheme="majorBidi" w:cstheme="majorBidi"/>
          <w:sz w:val="24"/>
          <w:szCs w:val="24"/>
        </w:rPr>
        <w:t>s</w:t>
      </w:r>
      <w:r w:rsidRPr="00676382">
        <w:rPr>
          <w:rFonts w:asciiTheme="majorBidi" w:hAnsiTheme="majorBidi" w:cstheme="majorBidi"/>
          <w:sz w:val="24"/>
          <w:szCs w:val="24"/>
        </w:rPr>
        <w:t xml:space="preserve"> and the matrix. The developed modeling approach allowed us to simulate realistic representative volume elements filled with randomly dispersed CNTs of different curvatures, orientations, and aspect ratios. The numerical examples demonstrate that the results of the Immersed FE method are very close to those obtained by the traditional FE method. Finally, the developed technique is used to determine the effect of CNT morphology and volume fraction on the mechanical properties of polymeric nanocomposites.</w:t>
      </w:r>
      <w:r w:rsidR="002146FF" w:rsidRPr="00676382">
        <w:rPr>
          <w:rFonts w:asciiTheme="majorBidi" w:hAnsiTheme="majorBidi" w:cstheme="majorBidi"/>
          <w:sz w:val="24"/>
          <w:szCs w:val="24"/>
        </w:rPr>
        <w:t xml:space="preserve"> </w:t>
      </w:r>
    </w:p>
    <w:p w14:paraId="372C0348" w14:textId="75D78915" w:rsidR="00676382" w:rsidRDefault="00676382" w:rsidP="009E350C">
      <w:pPr>
        <w:spacing w:before="240" w:after="240" w:line="360" w:lineRule="auto"/>
        <w:rPr>
          <w:rFonts w:asciiTheme="majorBidi" w:hAnsiTheme="majorBidi" w:cstheme="majorBidi"/>
          <w:sz w:val="24"/>
          <w:szCs w:val="24"/>
        </w:rPr>
      </w:pPr>
      <w:r w:rsidRPr="00646406">
        <w:rPr>
          <w:rFonts w:asciiTheme="majorBidi" w:hAnsiTheme="majorBidi" w:cstheme="majorBidi"/>
          <w:b/>
          <w:bCs/>
          <w:sz w:val="28"/>
          <w:szCs w:val="28"/>
        </w:rPr>
        <w:t xml:space="preserve">Keywords: </w:t>
      </w:r>
      <w:r w:rsidRPr="00646406">
        <w:rPr>
          <w:rFonts w:asciiTheme="majorBidi" w:hAnsiTheme="majorBidi" w:cstheme="majorBidi"/>
          <w:sz w:val="28"/>
          <w:szCs w:val="28"/>
        </w:rPr>
        <w:t>I</w:t>
      </w:r>
      <w:r w:rsidRPr="00676382">
        <w:rPr>
          <w:rFonts w:asciiTheme="majorBidi" w:hAnsiTheme="majorBidi" w:cstheme="majorBidi"/>
          <w:sz w:val="24"/>
          <w:szCs w:val="24"/>
        </w:rPr>
        <w:t xml:space="preserve">mmersed </w:t>
      </w:r>
      <w:r w:rsidR="005B639F">
        <w:rPr>
          <w:rFonts w:asciiTheme="majorBidi" w:hAnsiTheme="majorBidi" w:cstheme="majorBidi"/>
          <w:sz w:val="24"/>
          <w:szCs w:val="24"/>
        </w:rPr>
        <w:t>f</w:t>
      </w:r>
      <w:r w:rsidRPr="00676382">
        <w:rPr>
          <w:rFonts w:asciiTheme="majorBidi" w:hAnsiTheme="majorBidi" w:cstheme="majorBidi"/>
          <w:sz w:val="24"/>
          <w:szCs w:val="24"/>
        </w:rPr>
        <w:t xml:space="preserve">inite </w:t>
      </w:r>
      <w:r w:rsidR="005B639F">
        <w:rPr>
          <w:rFonts w:asciiTheme="majorBidi" w:hAnsiTheme="majorBidi" w:cstheme="majorBidi"/>
          <w:sz w:val="24"/>
          <w:szCs w:val="24"/>
        </w:rPr>
        <w:t>e</w:t>
      </w:r>
      <w:r w:rsidRPr="00676382">
        <w:rPr>
          <w:rFonts w:asciiTheme="majorBidi" w:hAnsiTheme="majorBidi" w:cstheme="majorBidi"/>
          <w:sz w:val="24"/>
          <w:szCs w:val="24"/>
        </w:rPr>
        <w:t>lement method, mechanical properties, carbon nanotube, polymer, nanocomposites</w:t>
      </w:r>
      <w:r w:rsidR="00407B2F">
        <w:rPr>
          <w:rFonts w:asciiTheme="majorBidi" w:hAnsiTheme="majorBidi" w:cstheme="majorBidi"/>
          <w:sz w:val="24"/>
          <w:szCs w:val="24"/>
        </w:rPr>
        <w:t>, morphology.</w:t>
      </w:r>
    </w:p>
    <w:p w14:paraId="0C3BEFDC" w14:textId="77777777" w:rsidR="008C5744" w:rsidRDefault="008C5744" w:rsidP="009E350C">
      <w:pPr>
        <w:spacing w:before="240" w:after="240" w:line="360" w:lineRule="auto"/>
        <w:rPr>
          <w:rFonts w:asciiTheme="majorBidi" w:hAnsiTheme="majorBidi" w:cstheme="majorBidi"/>
          <w:sz w:val="24"/>
          <w:szCs w:val="24"/>
        </w:rPr>
      </w:pPr>
    </w:p>
    <w:p w14:paraId="5FDB7F87" w14:textId="77777777" w:rsidR="00676382" w:rsidRPr="00CF3466" w:rsidRDefault="00676382" w:rsidP="00CF3466">
      <w:pPr>
        <w:pStyle w:val="1"/>
        <w:rPr>
          <w:sz w:val="28"/>
          <w:szCs w:val="22"/>
        </w:rPr>
      </w:pPr>
      <w:r w:rsidRPr="00CF3466">
        <w:rPr>
          <w:sz w:val="28"/>
          <w:szCs w:val="22"/>
        </w:rPr>
        <w:t>Introduction</w:t>
      </w:r>
    </w:p>
    <w:p w14:paraId="02B83C3B" w14:textId="0A4CEE06" w:rsidR="00676382" w:rsidRPr="00CF3466" w:rsidRDefault="00802955" w:rsidP="00ED66A3">
      <w:pPr>
        <w:spacing w:before="120" w:line="360" w:lineRule="auto"/>
        <w:jc w:val="both"/>
        <w:rPr>
          <w:rFonts w:asciiTheme="majorBidi" w:hAnsiTheme="majorBidi" w:cstheme="majorBidi"/>
          <w:sz w:val="24"/>
          <w:szCs w:val="24"/>
        </w:rPr>
      </w:pPr>
      <w:r>
        <w:rPr>
          <w:rFonts w:asciiTheme="majorBidi" w:hAnsiTheme="majorBidi" w:cstheme="majorBidi"/>
          <w:sz w:val="24"/>
          <w:szCs w:val="24"/>
        </w:rPr>
        <w:t>C</w:t>
      </w:r>
      <w:r w:rsidR="00676382" w:rsidRPr="00CF3466">
        <w:rPr>
          <w:rFonts w:asciiTheme="majorBidi" w:hAnsiTheme="majorBidi" w:cstheme="majorBidi"/>
          <w:sz w:val="24"/>
          <w:szCs w:val="24"/>
        </w:rPr>
        <w:t>arbon nanotubes (CNTs) have attracted considerable interest due to their remarkable mechanical</w:t>
      </w:r>
      <w:r w:rsidR="00066678">
        <w:rPr>
          <w:rFonts w:asciiTheme="majorBidi" w:hAnsiTheme="majorBidi" w:cstheme="majorBidi"/>
          <w:sz w:val="24"/>
          <w:szCs w:val="24"/>
        </w:rPr>
        <w:t xml:space="preserve"> </w:t>
      </w:r>
      <w:r w:rsidR="00066678">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lUmQXlsC","properties":{"formattedCitation":"[1\\uc0\\u8211{}4]","plainCitation":"[1–4]","noteIndex":0},"citationItems":[{"id":23,"uris":["http://zotero.org/users/2762625/items/394HWV9D"],"uri":["http://zotero.org/users/2762625/items/394HWV9D"],"itemData":{"id":23,"type":"article-journal","title":"Young’s modulus of single-walled nanotubes","container-title":"Physical Review B","page":"14013-14019","volume":"58","issue":"20","source":"CrossRef","DOI":"10.1103/PhysRevB.58.14013","ISSN":"0163-1829, 1095-3795","language":"en","author":[{"family":"Krishnan","given":"A."},{"family":"Dujardin","given":"E."},{"family":"Ebbesen","given":"T. W."},{"family":"Yianilos","given":"P. N."},{"family":"Treacy","given":"M. M. J."}],"issued":{"date-parts":[["1998",11,15]]}}},{"id":875,"uris":["http://zotero.org/users/2762625/items/6DHUU7ZP"],"uri":["http://zotero.org/users/2762625/items/6DHUU7ZP"],"itemData":{"id":875,"type":"article-journal","title":"Nanomechanics of Carbon Tubes: Instabilities beyond Linear Response","container-title":"Physical Review Letters","page":"2511-2514","volume":"76","issue":"14","source":"CrossRef","DOI":"10.1103/PhysRevLett.76.2511","ISSN":"0031-9007, 1079-7114","shortTitle":"Nanomechanics of Carbon Tubes","language":"en","author":[{"family":"Yakobson","given":"B. I."},{"family":"Brabec","given":"C. J."},{"family":"Bernholc","given":"J."}],"issued":{"date-parts":[["1996",4,1]]}}},{"id":876,"uris":["http://zotero.org/users/2762625/items/74EM3FPM"],"uri":["http://zotero.org/users/2762625/items/74EM3FPM"],"itemData":{"id":876,"type":"article-journal","title":"Nanobeam Mechanics: Elasticity, Strength, and Toughness of Nanorods and Nanotubes","container-title":"Science","page":"1971-1975","volume":"277","issue":"5334","source":"CrossRef","DOI":"10.1126/science.277.5334.1971","ISSN":"00368075, 10959203","shortTitle":"Nanobeam Mechanics","author":[{"family":"Wong","given":"E. W."}],"issued":{"date-parts":[["1997",9,26]]}}},{"id":227,"uris":["http://zotero.org/users/2762625/items/JC7ZQKF8"],"uri":["http://zotero.org/users/2762625/items/JC7ZQKF8"],"itemData":{"id":227,"type":"article-journal","title":"Exceptionally high Young's modulus observed for individual carbon nanotubes","container-title":"Nature","page":"678-680","volume":"381","issue":"6584","source":"CrossRef","DOI":"10.1038/381678a0","ISSN":"0028-0836","author":[{"family":"Treacy","given":"M. M. J."},{"family":"Ebbesen","given":"T. W."},{"family":"Gibson","given":"J. M."}],"issued":{"date-parts":[["1996",6,20]]}}}],"schema":"https://github.com/citation-style-language/schema/raw/master/csl-citation.json"} </w:instrText>
      </w:r>
      <w:r w:rsidR="00066678">
        <w:rPr>
          <w:rFonts w:asciiTheme="majorBidi" w:hAnsiTheme="majorBidi" w:cstheme="majorBidi"/>
          <w:sz w:val="24"/>
          <w:szCs w:val="24"/>
        </w:rPr>
        <w:fldChar w:fldCharType="separate"/>
      </w:r>
      <w:r w:rsidR="00066678" w:rsidRPr="00ED66A3">
        <w:rPr>
          <w:rFonts w:ascii="Times New Roman" w:hAnsi="Times New Roman" w:cs="Times New Roman"/>
          <w:sz w:val="24"/>
          <w:szCs w:val="24"/>
        </w:rPr>
        <w:t>[1–4]</w:t>
      </w:r>
      <w:r w:rsidR="00066678">
        <w:rPr>
          <w:rFonts w:asciiTheme="majorBidi" w:hAnsiTheme="majorBidi" w:cstheme="majorBidi"/>
          <w:sz w:val="24"/>
          <w:szCs w:val="24"/>
        </w:rPr>
        <w:fldChar w:fldCharType="end"/>
      </w:r>
      <w:r>
        <w:rPr>
          <w:rFonts w:asciiTheme="majorBidi" w:hAnsiTheme="majorBidi" w:cstheme="majorBidi"/>
          <w:sz w:val="24"/>
          <w:szCs w:val="24"/>
        </w:rPr>
        <w:t>, electrical</w:t>
      </w:r>
      <w:r w:rsidR="00066678">
        <w:rPr>
          <w:rFonts w:asciiTheme="majorBidi" w:hAnsiTheme="majorBidi" w:cstheme="majorBidi"/>
          <w:sz w:val="24"/>
          <w:szCs w:val="24"/>
        </w:rPr>
        <w:t xml:space="preserve"> </w:t>
      </w:r>
      <w:r w:rsidR="00066678">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15437naL","properties":{"formattedCitation":"[5\\uc0\\u8211{}7]","plainCitation":"[5–7]","noteIndex":0},"citationItems":[{"id":73,"uris":["http://zotero.org/users/2762625/items/7AJ98WXB"],"uri":["http://zotero.org/users/2762625/items/7AJ98WXB"],"itemData":{"id":73,"type":"article-journal","title":"Thermal conductivity of single-walled carbon nanotubes","container-title":"Physical Review B","page":"2514-2516","volume":"59","issue":"4","source":"CrossRef","DOI":"10.1103/PhysRevB.59.R2514","ISSN":"0163-1829, 1095-3795","language":"en","author":[{"family":"Hone","given":"J."},{"family":"Whitney","given":"M."},{"family":"Piskoti","given":"C."},{"family":"Zettl","given":"A."}],"issued":{"date-parts":[["1999",1,15]]}}},{"id":1432,"uris":["http://zotero.org/users/2762625/items/LPZGPRCL"],"uri":["http://zotero.org/users/2762625/items/LPZGPRCL"],"itemData":{"id":1432,"type":"article-journal","title":"Individual single-wall carbon nanotubes as quantum wires","container-title":"Nature","page":"474","volume":"386","journalAbbreviation":"Nature","author":[{"family":"Tans","given":"Sander J."},{"family":"Devoret","given":"Michel H."},{"family":"Dai","given":"Hongjie"},{"family":"Thess","given":"Andreas"},{"family":"Smalley","given":"Richard E."},{"family":"Geerligs","given":"L. J."},{"family":"Dekker","given":"Cees"}],"issued":{"date-parts":[["1997",4,3]]}}},{"id":1425,"uris":["http://zotero.org/users/2762625/items/HG75WP5B"],"uri":["http://zotero.org/users/2762625/items/HG75WP5B"],"itemData":{"id":1425,"type":"article-journal","title":"Atomic structure and electronic properties of single-walled carbon nanotubes","container-title":"Nature","page":"62","volume":"391","journalAbbreviation":"Nature","author":[{"family":"Odom","given":"Teri Wang"},{"family":"Huang","given":"Jin-Lin"},{"family":"Kim","given":"Philip"},{"family":"Lieber","given":"Charles M."}],"issued":{"date-parts":[["1998",1,1]]}}}],"schema":"https://github.com/citation-style-language/schema/raw/master/csl-citation.json"} </w:instrText>
      </w:r>
      <w:r w:rsidR="00066678">
        <w:rPr>
          <w:rFonts w:asciiTheme="majorBidi" w:hAnsiTheme="majorBidi" w:cstheme="majorBidi"/>
          <w:sz w:val="24"/>
          <w:szCs w:val="24"/>
        </w:rPr>
        <w:fldChar w:fldCharType="separate"/>
      </w:r>
      <w:r w:rsidR="00066678" w:rsidRPr="00ED66A3">
        <w:rPr>
          <w:rFonts w:ascii="Times New Roman" w:hAnsi="Times New Roman" w:cs="Times New Roman"/>
          <w:sz w:val="24"/>
          <w:szCs w:val="24"/>
        </w:rPr>
        <w:t>[5–7]</w:t>
      </w:r>
      <w:r w:rsidR="00066678">
        <w:rPr>
          <w:rFonts w:asciiTheme="majorBidi" w:hAnsiTheme="majorBidi" w:cstheme="majorBidi"/>
          <w:sz w:val="24"/>
          <w:szCs w:val="24"/>
        </w:rPr>
        <w:fldChar w:fldCharType="end"/>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and </w:t>
      </w:r>
      <w:r>
        <w:rPr>
          <w:rFonts w:asciiTheme="majorBidi" w:hAnsiTheme="majorBidi" w:cstheme="majorBidi"/>
          <w:sz w:val="24"/>
          <w:szCs w:val="24"/>
        </w:rPr>
        <w:t>thermal</w:t>
      </w:r>
      <w:r w:rsidRPr="00CF3466">
        <w:rPr>
          <w:rFonts w:asciiTheme="majorBidi" w:hAnsiTheme="majorBidi" w:cstheme="majorBidi"/>
          <w:sz w:val="24"/>
          <w:szCs w:val="24"/>
        </w:rPr>
        <w:t xml:space="preserve"> </w:t>
      </w:r>
      <w:r w:rsidR="00676382" w:rsidRPr="00CF3466">
        <w:rPr>
          <w:rFonts w:asciiTheme="majorBidi" w:hAnsiTheme="majorBidi" w:cstheme="majorBidi"/>
          <w:sz w:val="24"/>
          <w:szCs w:val="24"/>
        </w:rPr>
        <w:t>properties</w:t>
      </w:r>
      <w:r w:rsidR="00066678">
        <w:rPr>
          <w:rFonts w:asciiTheme="majorBidi" w:hAnsiTheme="majorBidi" w:cstheme="majorBidi"/>
          <w:sz w:val="24"/>
          <w:szCs w:val="24"/>
        </w:rPr>
        <w:t xml:space="preserve"> </w:t>
      </w:r>
      <w:r w:rsidR="00066678">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N8toj4O8","properties":{"formattedCitation":"[5,8]","plainCitation":"[5,8]","noteIndex":0},"citationItems":[{"id":73,"uris":["http://zotero.org/users/2762625/items/7AJ98WXB"],"uri":["http://zotero.org/users/2762625/items/7AJ98WXB"],"itemData":{"id":73,"type":"article-journal","title":"Thermal conductivity of single-walled carbon nanotubes","container-title":"Physical Review B","page":"2514-2516","volume":"59","issue":"4","source":"CrossRef","DOI":"10.1103/PhysRevB.59.R2514","ISSN":"0163-1829, 1095-3795","language":"en","author":[{"family":"Hone","given":"J."},{"family":"Whitney","given":"M."},{"family":"Piskoti","given":"C."},{"family":"Zettl","given":"A."}],"issued":{"date-parts":[["1999",1,15]]}}},{"id":307,"uris":["http://zotero.org/users/2762625/items/S954P9HI"],"uri":["http://zotero.org/users/2762625/items/S954P9HI"],"itemData":{"id":307,"type":"article-journal","title":"Unusually High Thermal Conductivity of Carbon Nanotubes","container-title":"Physical Review Letters","page":"4613-4616","volume":"84","issue":"20","source":"CrossRef","DOI":"10.1103/PhysRevLett.84.4613","ISSN":"0031-9007, 1079-7114","language":"en","author":[{"family":"Berber","given":"Savas"},{"family":"Kwon","given":"Young-Kyun"},{"family":"Tománek","given":"David"}],"issued":{"date-parts":[["2000",5,15]]}}}],"schema":"https://github.com/citation-style-language/schema/raw/master/csl-citation.json"} </w:instrText>
      </w:r>
      <w:r w:rsidR="00066678">
        <w:rPr>
          <w:rFonts w:asciiTheme="majorBidi" w:hAnsiTheme="majorBidi" w:cstheme="majorBidi"/>
          <w:sz w:val="24"/>
          <w:szCs w:val="24"/>
        </w:rPr>
        <w:fldChar w:fldCharType="separate"/>
      </w:r>
      <w:r w:rsidR="00066678" w:rsidRPr="00ED66A3">
        <w:rPr>
          <w:rFonts w:ascii="Times New Roman" w:hAnsi="Times New Roman" w:cs="Times New Roman"/>
          <w:sz w:val="24"/>
        </w:rPr>
        <w:t>[5,8]</w:t>
      </w:r>
      <w:r w:rsidR="00066678">
        <w:rPr>
          <w:rFonts w:asciiTheme="majorBidi" w:hAnsiTheme="majorBidi" w:cstheme="majorBidi"/>
          <w:sz w:val="24"/>
          <w:szCs w:val="24"/>
        </w:rPr>
        <w:fldChar w:fldCharType="end"/>
      </w:r>
      <w:r w:rsidR="007962D7">
        <w:rPr>
          <w:rFonts w:asciiTheme="majorBidi" w:hAnsiTheme="majorBidi" w:cstheme="majorBidi"/>
          <w:sz w:val="24"/>
          <w:szCs w:val="24"/>
        </w:rPr>
        <w:t xml:space="preserve">. </w:t>
      </w:r>
      <w:r w:rsidR="00066678" w:rsidRPr="00CF3466">
        <w:rPr>
          <w:rFonts w:asciiTheme="majorBidi" w:hAnsiTheme="majorBidi" w:cstheme="majorBidi"/>
          <w:sz w:val="24"/>
          <w:szCs w:val="24"/>
        </w:rPr>
        <w:t xml:space="preserve">These </w:t>
      </w:r>
      <w:r w:rsidR="008B7908">
        <w:rPr>
          <w:rFonts w:asciiTheme="majorBidi" w:hAnsiTheme="majorBidi" w:cstheme="majorBidi"/>
          <w:sz w:val="24"/>
          <w:szCs w:val="24"/>
        </w:rPr>
        <w:t xml:space="preserve">superior </w:t>
      </w:r>
      <w:r w:rsidR="00066678" w:rsidRPr="00CF3466">
        <w:rPr>
          <w:rFonts w:asciiTheme="majorBidi" w:hAnsiTheme="majorBidi" w:cstheme="majorBidi"/>
          <w:sz w:val="24"/>
          <w:szCs w:val="24"/>
        </w:rPr>
        <w:t xml:space="preserve">properties make </w:t>
      </w:r>
      <w:r w:rsidR="00066678">
        <w:rPr>
          <w:rFonts w:asciiTheme="majorBidi" w:hAnsiTheme="majorBidi" w:cstheme="majorBidi"/>
          <w:sz w:val="24"/>
          <w:szCs w:val="24"/>
        </w:rPr>
        <w:t>CNTs</w:t>
      </w:r>
      <w:r w:rsidR="00066678" w:rsidRPr="00CF3466">
        <w:rPr>
          <w:rFonts w:asciiTheme="majorBidi" w:hAnsiTheme="majorBidi" w:cstheme="majorBidi"/>
          <w:sz w:val="24"/>
          <w:szCs w:val="24"/>
        </w:rPr>
        <w:t xml:space="preserve"> an </w:t>
      </w:r>
      <w:r w:rsidR="007962D7">
        <w:rPr>
          <w:rFonts w:asciiTheme="majorBidi" w:hAnsiTheme="majorBidi" w:cstheme="majorBidi"/>
          <w:sz w:val="24"/>
          <w:szCs w:val="24"/>
        </w:rPr>
        <w:t>ideal</w:t>
      </w:r>
      <w:r w:rsidR="00066678" w:rsidRPr="00CF3466">
        <w:rPr>
          <w:rFonts w:asciiTheme="majorBidi" w:hAnsiTheme="majorBidi" w:cstheme="majorBidi"/>
          <w:sz w:val="24"/>
          <w:szCs w:val="24"/>
        </w:rPr>
        <w:t xml:space="preserve"> choice </w:t>
      </w:r>
      <w:r w:rsidR="007962D7">
        <w:rPr>
          <w:rFonts w:asciiTheme="majorBidi" w:hAnsiTheme="majorBidi" w:cstheme="majorBidi"/>
          <w:sz w:val="24"/>
          <w:szCs w:val="24"/>
        </w:rPr>
        <w:t>as a reinforcement for</w:t>
      </w:r>
      <w:r w:rsidR="00066678" w:rsidRPr="00CF3466">
        <w:rPr>
          <w:rFonts w:asciiTheme="majorBidi" w:hAnsiTheme="majorBidi" w:cstheme="majorBidi"/>
          <w:sz w:val="24"/>
          <w:szCs w:val="24"/>
        </w:rPr>
        <w:t xml:space="preserve"> multifunctional </w:t>
      </w:r>
      <w:r w:rsidR="007962D7" w:rsidRPr="007962D7">
        <w:rPr>
          <w:rFonts w:asciiTheme="majorBidi" w:hAnsiTheme="majorBidi" w:cstheme="majorBidi"/>
          <w:sz w:val="24"/>
          <w:szCs w:val="24"/>
        </w:rPr>
        <w:t xml:space="preserve">polymer-based nanocomposites </w:t>
      </w:r>
      <w:r w:rsidR="00ED66A3">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MGbU59yH","properties":{"formattedCitation":"[9,10]","plainCitation":"[9,10]","noteIndex":0},"citationItems":[{"id":887,"uris":["http://zotero.org/users/2762625/items/E9WFAUP7"],"uri":["http://zotero.org/users/2762625/items/E9WFAUP7"],"itemData":{"id":887,"type":"article-journal","title":"Small but strong: A review of the mechanical properties of carbon nanotube–polymer composites","container-title":"Carbon","page":"1624-1652","volume":"44","issue":"9","source":"CrossRef","DOI":"10.1016/j.carbon.2006.02.038","ISSN":"00086223","shortTitle":"Small but strong","language":"en","author":[{"family":"Coleman","given":"Jonathan N."},{"family":"Khan","given":"Umar"},{"family":"Blau","given":"Werner J."},{"family":"Gun’ko","given":"Yurii K."}],"issued":{"date-parts":[["2006",8]]}}},{"id":10,"uris":["http://zotero.org/users/2762625/items/2AHAJ44W"],"uri":["http://zotero.org/users/2762625/items/2AHAJ44W"],"itemData":{"id":10,"type":"article-journal","title":"Carbon Nanotubes: Present and Future Commercial Applications","container-title":"Science","page":"535-539","volume":"339","issue":"6119","source":"www.sciencemag.org","abstract":"Worldwide commercial interest in carbon nanotubes (CNTs) is reflected in a production capacity that presently exceeds several thousand tons per year. Currently, bulk CNT powders are incorporated in diverse commercial products ranging from rechargeable batteries, automotive parts, and sporting goods to boat hulls and water filters. Advances in CNT synthesis, purification, and chemical modification are enabling integration of CNTs in thin-film electronics and large-area coatings. Although not yet providing compelling mechanical strength or electrical or thermal conductivities for many applications, CNT yarns and sheets already have promising performance for applications including supercapacitors, actuators, and lightweight electromagnetic shields.","DOI":"10.1126/science.1222453","ISSN":"0036-8075, 1095-9203","note":"PMID: 23372006","shortTitle":"Carbon Nanotubes","journalAbbreviation":"Science","language":"en","author":[{"family":"Volder","given":"Michael F. L. De"},{"family":"Tawfick","given":"Sameh H."},{"family":"Baughman","given":"Ray H."},{"family":"Hart","given":"A. John"}],"issued":{"date-parts":[["2013",2,1]]}}}],"schema":"https://github.com/citation-style-language/schema/raw/master/csl-citation.json"} </w:instrText>
      </w:r>
      <w:r w:rsidR="00ED66A3">
        <w:rPr>
          <w:rFonts w:asciiTheme="majorBidi" w:hAnsiTheme="majorBidi" w:cstheme="majorBidi"/>
          <w:sz w:val="24"/>
          <w:szCs w:val="24"/>
        </w:rPr>
        <w:fldChar w:fldCharType="separate"/>
      </w:r>
      <w:r w:rsidR="00ED66A3" w:rsidRPr="00ED66A3">
        <w:rPr>
          <w:rFonts w:ascii="Times New Roman" w:hAnsi="Times New Roman" w:cs="Times New Roman"/>
          <w:sz w:val="24"/>
        </w:rPr>
        <w:t>[9,10]</w:t>
      </w:r>
      <w:r w:rsidR="00ED66A3">
        <w:rPr>
          <w:rFonts w:asciiTheme="majorBidi" w:hAnsiTheme="majorBidi" w:cstheme="majorBidi"/>
          <w:sz w:val="24"/>
          <w:szCs w:val="24"/>
        </w:rPr>
        <w:fldChar w:fldCharType="end"/>
      </w:r>
      <w:r w:rsidR="00066678" w:rsidRPr="00CF3466">
        <w:rPr>
          <w:rFonts w:asciiTheme="majorBidi" w:hAnsiTheme="majorBidi" w:cstheme="majorBidi"/>
          <w:sz w:val="24"/>
          <w:szCs w:val="24"/>
        </w:rPr>
        <w:t>.</w:t>
      </w:r>
      <w:r w:rsidR="008B7908">
        <w:rPr>
          <w:rFonts w:asciiTheme="majorBidi" w:hAnsiTheme="majorBidi" w:cstheme="majorBidi"/>
          <w:sz w:val="24"/>
          <w:szCs w:val="24"/>
        </w:rPr>
        <w:t xml:space="preserve"> I</w:t>
      </w:r>
      <w:r w:rsidR="00676382" w:rsidRPr="00CF3466">
        <w:rPr>
          <w:rFonts w:asciiTheme="majorBidi" w:hAnsiTheme="majorBidi" w:cstheme="majorBidi"/>
          <w:sz w:val="24"/>
          <w:szCs w:val="24"/>
        </w:rPr>
        <w:t xml:space="preserve">ntensive attentions are paid to understand the mechanical behavior of the nanocomposite through experimental </w:t>
      </w:r>
      <w:r w:rsidR="005E1858">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4YwIy6vZ","properties":{"formattedCitation":"[7,11,12]","plainCitation":"[7,11,12]","noteIndex":0},"citationItems":[{"id":1425,"uris":["http://zotero.org/users/2762625/items/HG75WP5B"],"uri":["http://zotero.org/users/2762625/items/HG75WP5B"],"itemData":{"id":1425,"type":"article-journal","title":"Atomic structure and electronic properties of single-walled carbon nanotubes","container-title":"Nature","page":"62","volume":"391","journalAbbreviation":"Nature","author":[{"family":"Odom","given":"Teri Wang"},{"family":"Huang","given":"Jin-Lin"},{"family":"Kim","given":"Philip"},{"family":"Lieber","given":"Charles M."}],"issued":{"date-parts":[["1998",1,1]]}}},{"id":1437,"uris":["http://zotero.org/users/2762625/items/QQ3YMPK2"],"uri":["http://zotero.org/users/2762625/items/QQ3YMPK2"],"itemData":{"id":1437,"type":"article-journal","title":"Correlation between interfacial molecular structure and mechanics in CNT/epoxy nano-composites","container-title":"Composites Part A: Applied Science and Manufacturing","page":"1093-1098","volume":"41","issue":"9","source":"Crossref","DOI":"10.1016/j.compositesa.2009.08.023","ISSN":"1359835X","language":"en","author":[{"family":"Lachman","given":"Noa"},{"family":"Daniel Wagner","given":"H."}],"issued":{"date-parts":[["2010",9]]}}},{"id":1434,"uris":["http://zotero.org/users/2762625/items/IBA6AFFA"],"uri":["http://zotero.org/users/2762625/items/IBA6AFFA"],"itemData":{"id":1434,"type":"article-journal","title":"Effect of multi-walled carbon nanotube reinforcement on the fracture behavior of a tetrafunctional epoxy","container-title":"Journal of Materials Science","page":"3593-3595","volume":"40","issue":"13","source":"Crossref","DOI":"10.1007/s10853-005-2891-x","ISSN":"0022-2461, 1573-4803","language":"en","author":[{"family":"Ganguli","given":"S."},{"family":"Bhuyan","given":"M."},{"family":"Allie","given":"L."},{"family":"Aglan","given":"H."}],"issued":{"date-parts":[["2005",7]]}}}],"schema":"https://github.com/citation-style-language/schema/raw/master/csl-citation.json"} </w:instrText>
      </w:r>
      <w:r w:rsidR="005E1858">
        <w:rPr>
          <w:rFonts w:asciiTheme="majorBidi" w:hAnsiTheme="majorBidi" w:cstheme="majorBidi"/>
          <w:sz w:val="24"/>
          <w:szCs w:val="24"/>
        </w:rPr>
        <w:fldChar w:fldCharType="separate"/>
      </w:r>
      <w:r w:rsidR="00ED66A3" w:rsidRPr="00ED66A3">
        <w:rPr>
          <w:rFonts w:ascii="Times New Roman" w:hAnsi="Times New Roman" w:cs="Times New Roman"/>
          <w:sz w:val="24"/>
        </w:rPr>
        <w:t>[7,11,12]</w:t>
      </w:r>
      <w:r w:rsidR="005E1858">
        <w:rPr>
          <w:rFonts w:asciiTheme="majorBidi" w:hAnsiTheme="majorBidi" w:cstheme="majorBidi"/>
          <w:sz w:val="24"/>
          <w:szCs w:val="24"/>
        </w:rPr>
        <w:fldChar w:fldCharType="end"/>
      </w:r>
      <w:r w:rsidR="00676382" w:rsidRPr="00CF3466">
        <w:rPr>
          <w:rFonts w:asciiTheme="majorBidi" w:hAnsiTheme="majorBidi" w:cstheme="majorBidi"/>
          <w:sz w:val="24"/>
          <w:szCs w:val="24"/>
        </w:rPr>
        <w:t xml:space="preserve">, analytical </w:t>
      </w:r>
      <w:r w:rsidR="00C20B60">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qRcs6Rlo","properties":{"formattedCitation":"[13\\uc0\\u8211{}15]","plainCitation":"[13–15]","noteIndex":0},"citationItems":[{"id":150,"uris":["http://zotero.org/users/2762625/items/CMCEZCSE"],"uri":["http://zotero.org/users/2762625/items/CMCEZCSE"],"itemData":{"id":150,"type":"article-journal","title":"Micromechanical modeling of nanocomposites considering debonding and waviness of reinforcements","container-title":"Composite Structures","page":"1-6","volume":"110","source":"CrossRef","DOI":"10.1016/j.compstruct.2013.11.017","ISSN":"02638223","language":"en","author":[{"family":"Nafar Dastgerdi","given":"J."},{"family":"Marquis","given":"G."},{"family":"Salimi","given":"M."}],"issued":{"date-parts":[["2014",4]]}}},{"id":1440,"uris":["http://zotero.org/users/2762625/items/XVN4WK77"],"uri":["http://zotero.org/users/2762625/items/XVN4WK77"],"itemData":{"id":1440,"type":"article-journal","title":"Prediction of effective moduli of carbon nanotube–reinforced composites with waviness and debonding","container-title":"Composite Structures","page":"274-281","volume":"87","issue":"3","source":"Crossref","DOI":"10.1016/j.compstruct.2008.02.011","ISSN":"02638223","language":"en","author":[{"family":"Shao","given":"L.H."},{"family":"Luo","given":"R.Y."},{"family":"Bai","given":"S.L."},{"family":"Wang","given":"J."}],"issued":{"date-parts":[["2009",2]]}}},{"id":137,"uris":["http://zotero.org/users/2762625/items/BSWQQQGC"],"uri":["http://zotero.org/users/2762625/items/BSWQQQGC"],"itemData":{"id":137,"type":"article-journal","title":"On the elastic properties of carbon nanotube-based composites: modelling and characterization","container-title":"Journal of Physics D: Applied Physics","page":"573-582","volume":"36","issue":"5","source":"CrossRef","DOI":"10.1088/0022-3727/36/5/323","ISSN":"0022-3727","shortTitle":"On the elastic properties of carbon nanotube-based composites","author":[{"family":"Thostenson","given":"Erik T"},{"family":"Chou","given":"Tsu-Wei"}],"issued":{"date-parts":[["2003",3,7]]}}}],"schema":"https://github.com/citation-style-language/schema/raw/master/csl-citation.json"} </w:instrText>
      </w:r>
      <w:r w:rsidR="00C20B60">
        <w:rPr>
          <w:rFonts w:asciiTheme="majorBidi" w:hAnsiTheme="majorBidi" w:cstheme="majorBidi"/>
          <w:sz w:val="24"/>
          <w:szCs w:val="24"/>
        </w:rPr>
        <w:fldChar w:fldCharType="separate"/>
      </w:r>
      <w:r w:rsidR="00ED66A3" w:rsidRPr="00ED66A3">
        <w:rPr>
          <w:rFonts w:ascii="Times New Roman" w:hAnsi="Times New Roman" w:cs="Times New Roman"/>
          <w:sz w:val="24"/>
          <w:szCs w:val="24"/>
        </w:rPr>
        <w:t>[13–15]</w:t>
      </w:r>
      <w:r w:rsidR="00C20B60">
        <w:rPr>
          <w:rFonts w:asciiTheme="majorBidi" w:hAnsiTheme="majorBidi" w:cstheme="majorBidi"/>
          <w:sz w:val="24"/>
          <w:szCs w:val="24"/>
        </w:rPr>
        <w:fldChar w:fldCharType="end"/>
      </w:r>
      <w:r w:rsidR="00676382" w:rsidRPr="00CF3466">
        <w:rPr>
          <w:rFonts w:asciiTheme="majorBidi" w:hAnsiTheme="majorBidi" w:cstheme="majorBidi"/>
          <w:sz w:val="24"/>
          <w:szCs w:val="24"/>
        </w:rPr>
        <w:t xml:space="preserve"> and numerical studies </w:t>
      </w:r>
      <w:r w:rsidR="00DA1CAE">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CTdUuyOr","properties":{"formattedCitation":"[16\\uc0\\u8211{}19]","plainCitation":"[16–19]","noteIndex":0},"citationItems":[{"id":1105,"uris":["http://zotero.org/users/2762625/items/ZCTV5M5C"],"uri":["http://zotero.org/users/2762625/items/ZCTV5M5C"],"itemData":{"id":1105,"type":"article-journal","title":"Large-Scale Atomistic Simulations of CNT-Reinforced Thermoplastic Polymers","container-title":"Composite Structures","page":"221-230","volume":"191","source":"CrossRef","DOI":"10.1016/j.compstruct.2018.02.056","ISSN":"02638223","language":"en","author":[{"family":"Alian","given":"A.R."},{"family":"Meguid","given":"S.A."}],"issued":{"date-parts":[["2018",2]]}}},{"id":934,"uris":["http://zotero.org/users/2762625/items/YMIGJ4KU"],"uri":["http://zotero.org/users/2762625/items/YMIGJ4KU"],"itemData":{"id":934,"type":"article-journal","title":"Molecular dynamics simulations of the elastic moduli of polymer–carbon nanotube composites","container-title":"Computer Methods in Applied Mechanics and Engineering","page":"1773-1788","volume":"193","issue":"17-20","source":"CrossRef","DOI":"10.1016/j.cma.2003.12.025","ISSN":"00457825","language":"en","author":[{"family":"Griebel","given":"Michael"},{"family":"Hamaekers","given":"Jan"}],"issued":{"date-parts":[["2004",5]]}}},{"id":280,"uris":["http://zotero.org/users/2762625/items/Q2TN7QP7"],"uri":["http://zotero.org/users/2762625/items/Q2TN7QP7"],"itemData":{"id":280,"type":"article-journal","title":"Computer simulation of carbon nanotube pull-out from polymer by the molecular dynamics method","container-title":"Composites Part A: Applied Science and Manufacturing","page":"747-754","volume":"38","issue":"3","source":"CrossRef","DOI":"10.1016/j.compositesa.2006.09.011","ISSN":"1359835X","language":"en","author":[{"family":"Chowdhury","given":"S.C."},{"family":"Okabe","given":"T."}],"issued":{"date-parts":[["2007",3]]}}},{"id":13,"uris":["http://zotero.org/users/2762625/items/2KJ3PP4P"],"uri":["http://zotero.org/users/2762625/items/2KJ3PP4P"],"itemData":{"id":13,"type":"article-journal","title":"The stress–strain behavior of polymer–nanotube composites from molecular dynamics simulation","container-title":"Composites Science and Technology","page":"1655-1661","volume":"63","issue":"11","source":"CrossRef","DOI":"10.1016/S0266-3538(03)00059-9","ISSN":"02663538","language":"en","author":[{"family":"Frankland","given":"S"}],"issued":{"date-parts":[["2003",8]]}}}],"schema":"https://github.com/citation-style-language/schema/raw/master/csl-citation.json"} </w:instrText>
      </w:r>
      <w:r w:rsidR="00DA1CAE">
        <w:rPr>
          <w:rFonts w:asciiTheme="majorBidi" w:hAnsiTheme="majorBidi" w:cstheme="majorBidi"/>
          <w:sz w:val="24"/>
          <w:szCs w:val="24"/>
        </w:rPr>
        <w:fldChar w:fldCharType="separate"/>
      </w:r>
      <w:r w:rsidR="00ED66A3" w:rsidRPr="00ED66A3">
        <w:rPr>
          <w:rFonts w:ascii="Times New Roman" w:hAnsi="Times New Roman" w:cs="Times New Roman"/>
          <w:sz w:val="24"/>
          <w:szCs w:val="24"/>
        </w:rPr>
        <w:t>[16–19]</w:t>
      </w:r>
      <w:r w:rsidR="00DA1CAE">
        <w:rPr>
          <w:rFonts w:asciiTheme="majorBidi" w:hAnsiTheme="majorBidi" w:cstheme="majorBidi"/>
          <w:sz w:val="24"/>
          <w:szCs w:val="24"/>
        </w:rPr>
        <w:fldChar w:fldCharType="end"/>
      </w:r>
      <w:r w:rsidR="00676382" w:rsidRPr="00CF3466">
        <w:rPr>
          <w:rFonts w:asciiTheme="majorBidi" w:hAnsiTheme="majorBidi" w:cstheme="majorBidi"/>
          <w:sz w:val="24"/>
          <w:szCs w:val="24"/>
        </w:rPr>
        <w:t xml:space="preserve">. </w:t>
      </w:r>
    </w:p>
    <w:p w14:paraId="0E04342A" w14:textId="53EAD7A3" w:rsidR="00B06711" w:rsidRDefault="00676382" w:rsidP="00216DFF">
      <w:pPr>
        <w:spacing w:line="360" w:lineRule="auto"/>
        <w:ind w:firstLine="360"/>
        <w:jc w:val="both"/>
        <w:rPr>
          <w:rFonts w:asciiTheme="majorBidi" w:hAnsiTheme="majorBidi" w:cstheme="majorBidi"/>
          <w:sz w:val="24"/>
          <w:szCs w:val="24"/>
          <w:rtl/>
        </w:rPr>
      </w:pPr>
      <w:r w:rsidRPr="00CF3466">
        <w:rPr>
          <w:rFonts w:asciiTheme="majorBidi" w:hAnsiTheme="majorBidi" w:cstheme="majorBidi"/>
          <w:sz w:val="24"/>
          <w:szCs w:val="24"/>
        </w:rPr>
        <w:t>Numerical simulation is widely used in studying the mechanical properties of nanocomposites and a variety of modeling methods are developed for different scale of interest</w:t>
      </w:r>
      <w:r w:rsidR="00BE5F09">
        <w:rPr>
          <w:rFonts w:asciiTheme="majorBidi" w:hAnsiTheme="majorBidi" w:cstheme="majorBidi"/>
          <w:sz w:val="24"/>
          <w:szCs w:val="24"/>
        </w:rPr>
        <w:t xml:space="preserve"> </w:t>
      </w:r>
      <w:r w:rsidR="00356316" w:rsidRPr="00171EA4">
        <w:rPr>
          <w:rFonts w:asciiTheme="majorBidi" w:hAnsiTheme="majorBidi" w:cstheme="majorBidi"/>
          <w:color w:val="000000" w:themeColor="text1"/>
          <w:sz w:val="24"/>
          <w:szCs w:val="24"/>
        </w:rPr>
        <w:fldChar w:fldCharType="begin"/>
      </w:r>
      <w:r w:rsidR="00065011">
        <w:rPr>
          <w:rFonts w:asciiTheme="majorBidi" w:hAnsiTheme="majorBidi" w:cstheme="majorBidi"/>
          <w:color w:val="000000" w:themeColor="text1"/>
          <w:sz w:val="24"/>
          <w:szCs w:val="24"/>
        </w:rPr>
        <w:instrText xml:space="preserve"> ADDIN ZOTERO_ITEM CSL_CITATION {"citationID":"Xcmr0B2y","properties":{"formattedCitation":"[20\\uc0\\u8211{}23]","plainCitation":"[20–23]","noteIndex":0},"citationItems":[{"id":286,"uris":["http://zotero.org/users/2762625/items/QFJ5362R"],"uri":["http://zotero.org/users/2762625/items/QFJ5362R"],"itemData":{"id":286,"type":"chapter","title":"Multiscale Modeling of Nanoreinforced Composites","container-title":"Advances in Nanocomposites","publisher":"Springer International Publishing","publisher-place":"Cham","page":"1-39","source":"CrossRef","event-place":"Cham","URL":"http://link.springer.com/10.1007/978-3-319-31662-8_1","ISBN":"978-3-319-31660-4","language":"en","editor":[{"family":"Meguid","given":"Shaker A."}],"author":[{"family":"Alian","given":"Ahmed R."},{"family":"Meguid","given":"Shaker A."}],"issued":{"date-parts":[["2016"]]},"accessed":{"date-parts":[["2016",6,23]]}}},{"id":81,"uris":["http://zotero.org/users/2762625/items/7RHMRD29"],"uri":["http://zotero.org/users/2762625/items/7RHMRD29"],"itemData":{"id":81,"type":"article-journal","title":"Molecular dynamics simulations of the elastic properties of polymer/carbon nanotube composites","container-title":"Computational Materials Science","page":"315-323","volume":"39","issue":"2","source":"CrossRef","DOI":"10.1016/j.commatsci.2006.06.011","ISSN":"09270256","language":"en","author":[{"family":"Han","given":"Yue"},{"family":"Elliott","given":"James"}],"issued":{"date-parts":[["2007",4]]}}},{"id":338,"uris":["http://zotero.org/users/2762625/items/UGBXEMCW"],"uri":["http://zotero.org/users/2762625/items/UGBXEMCW"],"itemData":{"id":338,"type":"article-journal","title":"The stress–strain behavior of polymer–nanotube composites from molecular dynamics simulation","container-title":"Composites Science and Technology","page":"1655-1661","volume":"63","issue":"11","source":"CrossRef","DOI":"10.1016/S0266-3538(03)00059-9","ISSN":"02663538","language":"en","author":[{"family":"Frankland","given":"S"}],"issued":{"date-parts":[["2003",8]]}}},{"id":530,"uris":["http://zotero.org/users/2762625/items/N2CWR8E3"],"uri":["http://zotero.org/users/2762625/items/N2CWR8E3"],"itemData":{"id":530,"type":"article-journal","title":"Micromechanical analysis of the effective elastic properties of carbon nanotube reinforced composites","container-title":"Mechanics of Materials","page":"884-907","volume":"38","issue":"8-10","source":"CrossRef","DOI":"10.1016/j.mechmat.2005.06.029","ISSN":"01676636","language":"en","author":[{"family":"Seidel","given":"Gary D."},{"family":"Lagoudas","given":"Dimitris C."}],"issued":{"date-parts":[["2006",8]]}}}],"schema":"https://github.com/citation-style-language/schema/raw/master/csl-citation.json"} </w:instrText>
      </w:r>
      <w:r w:rsidR="00356316" w:rsidRPr="00171EA4">
        <w:rPr>
          <w:rFonts w:asciiTheme="majorBidi" w:hAnsiTheme="majorBidi" w:cstheme="majorBidi"/>
          <w:color w:val="000000" w:themeColor="text1"/>
          <w:sz w:val="24"/>
          <w:szCs w:val="24"/>
        </w:rPr>
        <w:fldChar w:fldCharType="separate"/>
      </w:r>
      <w:r w:rsidR="00356316" w:rsidRPr="00356316">
        <w:rPr>
          <w:rFonts w:ascii="Times New Roman" w:hAnsi="Times New Roman" w:cs="Times New Roman"/>
          <w:sz w:val="24"/>
          <w:szCs w:val="24"/>
        </w:rPr>
        <w:t>[20–23]</w:t>
      </w:r>
      <w:r w:rsidR="00356316" w:rsidRPr="00171EA4">
        <w:rPr>
          <w:rFonts w:asciiTheme="majorBidi" w:hAnsiTheme="majorBidi" w:cstheme="majorBidi"/>
          <w:color w:val="000000" w:themeColor="text1"/>
          <w:sz w:val="24"/>
          <w:szCs w:val="24"/>
        </w:rPr>
        <w:fldChar w:fldCharType="end"/>
      </w:r>
      <w:r w:rsidRPr="00CF3466">
        <w:rPr>
          <w:rFonts w:asciiTheme="majorBidi" w:hAnsiTheme="majorBidi" w:cstheme="majorBidi"/>
          <w:sz w:val="24"/>
          <w:szCs w:val="24"/>
        </w:rPr>
        <w:t xml:space="preserve">. Molecular </w:t>
      </w:r>
      <w:r w:rsidR="00F361E2">
        <w:rPr>
          <w:rFonts w:asciiTheme="majorBidi" w:hAnsiTheme="majorBidi" w:cstheme="majorBidi"/>
          <w:sz w:val="24"/>
          <w:szCs w:val="24"/>
        </w:rPr>
        <w:t>d</w:t>
      </w:r>
      <w:r w:rsidRPr="00CF3466">
        <w:rPr>
          <w:rFonts w:asciiTheme="majorBidi" w:hAnsiTheme="majorBidi" w:cstheme="majorBidi"/>
          <w:sz w:val="24"/>
          <w:szCs w:val="24"/>
        </w:rPr>
        <w:t xml:space="preserve">ynamics (MD) </w:t>
      </w:r>
      <w:r w:rsidR="00F361E2">
        <w:rPr>
          <w:rFonts w:asciiTheme="majorBidi" w:hAnsiTheme="majorBidi" w:cstheme="majorBidi"/>
          <w:sz w:val="24"/>
          <w:szCs w:val="24"/>
        </w:rPr>
        <w:t>technique</w:t>
      </w:r>
      <w:r w:rsidRPr="00CF3466">
        <w:rPr>
          <w:rFonts w:asciiTheme="majorBidi" w:hAnsiTheme="majorBidi" w:cstheme="majorBidi"/>
          <w:sz w:val="24"/>
          <w:szCs w:val="24"/>
        </w:rPr>
        <w:t xml:space="preserve"> is </w:t>
      </w:r>
      <w:r w:rsidR="00F361E2">
        <w:rPr>
          <w:rFonts w:asciiTheme="majorBidi" w:hAnsiTheme="majorBidi" w:cstheme="majorBidi"/>
          <w:sz w:val="24"/>
          <w:szCs w:val="24"/>
        </w:rPr>
        <w:t>suited</w:t>
      </w:r>
      <w:r w:rsidRPr="00CF3466">
        <w:rPr>
          <w:rFonts w:asciiTheme="majorBidi" w:hAnsiTheme="majorBidi" w:cstheme="majorBidi"/>
          <w:sz w:val="24"/>
          <w:szCs w:val="24"/>
        </w:rPr>
        <w:t xml:space="preserve"> for </w:t>
      </w:r>
      <w:r w:rsidR="00F361E2">
        <w:rPr>
          <w:rFonts w:asciiTheme="majorBidi" w:hAnsiTheme="majorBidi" w:cstheme="majorBidi"/>
          <w:sz w:val="24"/>
          <w:szCs w:val="24"/>
        </w:rPr>
        <w:t>investigating the</w:t>
      </w:r>
      <w:r w:rsidRPr="00CF3466">
        <w:rPr>
          <w:rFonts w:asciiTheme="majorBidi" w:hAnsiTheme="majorBidi" w:cstheme="majorBidi"/>
          <w:sz w:val="24"/>
          <w:szCs w:val="24"/>
        </w:rPr>
        <w:t xml:space="preserve"> nanoscale </w:t>
      </w:r>
      <w:r w:rsidR="00F361E2">
        <w:rPr>
          <w:rFonts w:asciiTheme="majorBidi" w:hAnsiTheme="majorBidi" w:cstheme="majorBidi"/>
          <w:sz w:val="24"/>
          <w:szCs w:val="24"/>
        </w:rPr>
        <w:t xml:space="preserve">properties </w:t>
      </w:r>
      <w:r w:rsidR="00F361E2">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hO5q2GLh","properties":{"formattedCitation":"[24]","plainCitation":"[24]","noteIndex":0},"citationItems":[{"id":1114,"uris":["http://zotero.org/users/2762625/items/LZU7VCD5"],"uri":["http://zotero.org/users/2762625/items/LZU7VCD5"],"itemData":{"id":1114,"type":"book","title":"Molecular dynamics simulation: elementary methods","publisher":"Wiley","publisher-place":"New York","number-of-pages":"489","source":"Library of Congress ISBN","event-place":"New York","ISBN":"978-0-471-81966-0","call-number":"QC168.7 .H35 1992","shortTitle":"Molecular dynamics simulation","author":[{"family":"Haile","given":"J. M."}],"issued":{"date-parts":[["1992"]]}}}],"schema":"https://github.com/citation-style-language/schema/raw/master/csl-citation.json"} </w:instrText>
      </w:r>
      <w:r w:rsidR="00F361E2">
        <w:rPr>
          <w:rFonts w:asciiTheme="majorBidi" w:hAnsiTheme="majorBidi" w:cstheme="majorBidi"/>
          <w:sz w:val="24"/>
          <w:szCs w:val="24"/>
        </w:rPr>
        <w:fldChar w:fldCharType="separate"/>
      </w:r>
      <w:r w:rsidR="00F361E2" w:rsidRPr="00F361E2">
        <w:rPr>
          <w:rFonts w:ascii="Times New Roman" w:hAnsi="Times New Roman" w:cs="Times New Roman"/>
          <w:sz w:val="24"/>
        </w:rPr>
        <w:t>[24]</w:t>
      </w:r>
      <w:r w:rsidR="00F361E2">
        <w:rPr>
          <w:rFonts w:asciiTheme="majorBidi" w:hAnsiTheme="majorBidi" w:cstheme="majorBidi"/>
          <w:sz w:val="24"/>
          <w:szCs w:val="24"/>
        </w:rPr>
        <w:fldChar w:fldCharType="end"/>
      </w:r>
      <w:r w:rsidR="00510905">
        <w:rPr>
          <w:rFonts w:asciiTheme="majorBidi" w:hAnsiTheme="majorBidi" w:cstheme="majorBidi"/>
          <w:sz w:val="24"/>
          <w:szCs w:val="24"/>
        </w:rPr>
        <w:t>, where t</w:t>
      </w:r>
      <w:r w:rsidRPr="00CF3466">
        <w:rPr>
          <w:rFonts w:asciiTheme="majorBidi" w:hAnsiTheme="majorBidi" w:cstheme="majorBidi"/>
          <w:sz w:val="24"/>
          <w:szCs w:val="24"/>
        </w:rPr>
        <w:t xml:space="preserve">he constitutive relations </w:t>
      </w:r>
      <w:r w:rsidR="00510905">
        <w:rPr>
          <w:rFonts w:asciiTheme="majorBidi" w:hAnsiTheme="majorBidi" w:cstheme="majorBidi"/>
          <w:sz w:val="24"/>
          <w:szCs w:val="24"/>
        </w:rPr>
        <w:t xml:space="preserve">are governed by the </w:t>
      </w:r>
      <w:r w:rsidRPr="00CF3466">
        <w:rPr>
          <w:rFonts w:asciiTheme="majorBidi" w:hAnsiTheme="majorBidi" w:cstheme="majorBidi"/>
          <w:sz w:val="24"/>
          <w:szCs w:val="24"/>
        </w:rPr>
        <w:t>interatomic potential</w:t>
      </w:r>
      <w:r w:rsidR="00510905">
        <w:rPr>
          <w:rFonts w:asciiTheme="majorBidi" w:hAnsiTheme="majorBidi" w:cstheme="majorBidi"/>
          <w:sz w:val="24"/>
          <w:szCs w:val="24"/>
        </w:rPr>
        <w:t xml:space="preserve"> </w:t>
      </w:r>
      <w:r w:rsidR="00510905">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riZFWPs2","properties":{"formattedCitation":"[25]","plainCitation":"[25]","noteIndex":0},"citationItems":[{"id":1453,"uris":["http://zotero.org/users/2762625/items/JXQH2KU9"],"uri":["http://zotero.org/users/2762625/items/JXQH2KU9"],"itemData":{"id":1453,"type":"article-journal","title":"Interfacial and mechanical properties of epoxy nanocomposites using different multiscale modeling schemes","container-title":"Composite Structures","page":"545-555","volume":"131","source":"Crossref","DOI":"10.1016/j.compstruct.2015.06.014","ISSN":"02638223","language":"en","author":[{"family":"Alian","given":"A.R."},{"family":"Kundalwal","given":"S.I."},{"family":"Meguid","given":"S.A."}],"issued":{"date-parts":[["2015",11]]}}}],"schema":"https://github.com/citation-style-language/schema/raw/master/csl-citation.json"} </w:instrText>
      </w:r>
      <w:r w:rsidR="00510905">
        <w:rPr>
          <w:rFonts w:asciiTheme="majorBidi" w:hAnsiTheme="majorBidi" w:cstheme="majorBidi"/>
          <w:sz w:val="24"/>
          <w:szCs w:val="24"/>
        </w:rPr>
        <w:fldChar w:fldCharType="separate"/>
      </w:r>
      <w:r w:rsidR="00510905" w:rsidRPr="00510905">
        <w:rPr>
          <w:rFonts w:ascii="Times New Roman" w:hAnsi="Times New Roman" w:cs="Times New Roman"/>
          <w:sz w:val="24"/>
        </w:rPr>
        <w:t>[25]</w:t>
      </w:r>
      <w:r w:rsidR="00510905">
        <w:rPr>
          <w:rFonts w:asciiTheme="majorBidi" w:hAnsiTheme="majorBidi" w:cstheme="majorBidi"/>
          <w:sz w:val="24"/>
          <w:szCs w:val="24"/>
        </w:rPr>
        <w:fldChar w:fldCharType="end"/>
      </w:r>
      <w:r w:rsidRPr="00CF3466">
        <w:rPr>
          <w:rFonts w:asciiTheme="majorBidi" w:hAnsiTheme="majorBidi" w:cstheme="majorBidi"/>
          <w:sz w:val="24"/>
          <w:szCs w:val="24"/>
        </w:rPr>
        <w:t xml:space="preserve">. MD </w:t>
      </w:r>
      <w:r w:rsidR="00510905">
        <w:rPr>
          <w:rFonts w:asciiTheme="majorBidi" w:hAnsiTheme="majorBidi" w:cstheme="majorBidi"/>
          <w:sz w:val="24"/>
          <w:szCs w:val="24"/>
        </w:rPr>
        <w:t>simulations can</w:t>
      </w:r>
      <w:r w:rsidRPr="00CF3466">
        <w:rPr>
          <w:rFonts w:asciiTheme="majorBidi" w:hAnsiTheme="majorBidi" w:cstheme="majorBidi"/>
          <w:sz w:val="24"/>
          <w:szCs w:val="24"/>
        </w:rPr>
        <w:t xml:space="preserve"> </w:t>
      </w:r>
      <w:r w:rsidR="00510905">
        <w:rPr>
          <w:rFonts w:asciiTheme="majorBidi" w:hAnsiTheme="majorBidi" w:cstheme="majorBidi"/>
          <w:sz w:val="24"/>
          <w:szCs w:val="24"/>
        </w:rPr>
        <w:t xml:space="preserve">monitor </w:t>
      </w:r>
      <w:r w:rsidRPr="00CF3466">
        <w:rPr>
          <w:rFonts w:asciiTheme="majorBidi" w:hAnsiTheme="majorBidi" w:cstheme="majorBidi"/>
          <w:sz w:val="24"/>
          <w:szCs w:val="24"/>
        </w:rPr>
        <w:t xml:space="preserve">the details of every atom, </w:t>
      </w:r>
      <w:r w:rsidR="00465998">
        <w:rPr>
          <w:rFonts w:asciiTheme="majorBidi" w:hAnsiTheme="majorBidi" w:cstheme="majorBidi"/>
          <w:sz w:val="24"/>
          <w:szCs w:val="24"/>
        </w:rPr>
        <w:t>allowing researchers to study complex</w:t>
      </w:r>
      <w:r w:rsidRPr="00CF3466">
        <w:rPr>
          <w:rFonts w:asciiTheme="majorBidi" w:hAnsiTheme="majorBidi" w:cstheme="majorBidi"/>
          <w:sz w:val="24"/>
          <w:szCs w:val="24"/>
        </w:rPr>
        <w:t xml:space="preserve"> phenomena such as interfacial properties between </w:t>
      </w:r>
      <w:r w:rsidR="006E4B35">
        <w:rPr>
          <w:rFonts w:asciiTheme="majorBidi" w:hAnsiTheme="majorBidi" w:cstheme="majorBidi"/>
          <w:sz w:val="24"/>
          <w:szCs w:val="24"/>
        </w:rPr>
        <w:t>a single nanotube</w:t>
      </w:r>
      <w:r w:rsidRPr="00CF3466">
        <w:rPr>
          <w:rFonts w:asciiTheme="majorBidi" w:hAnsiTheme="majorBidi" w:cstheme="majorBidi"/>
          <w:sz w:val="24"/>
          <w:szCs w:val="24"/>
        </w:rPr>
        <w:t xml:space="preserve"> and </w:t>
      </w:r>
      <w:r w:rsidR="006E4B35">
        <w:rPr>
          <w:rFonts w:asciiTheme="majorBidi" w:hAnsiTheme="majorBidi" w:cstheme="majorBidi"/>
          <w:sz w:val="24"/>
          <w:szCs w:val="24"/>
        </w:rPr>
        <w:t>the surrounding matrix</w:t>
      </w:r>
      <w:r w:rsidRPr="00CF3466">
        <w:rPr>
          <w:rFonts w:asciiTheme="majorBidi" w:hAnsiTheme="majorBidi" w:cstheme="majorBidi"/>
          <w:sz w:val="24"/>
          <w:szCs w:val="24"/>
        </w:rPr>
        <w:t xml:space="preserve"> </w:t>
      </w:r>
      <w:r w:rsidR="00162585">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00bWsB1Z","properties":{"formattedCitation":"[25\\uc0\\u8211{}27]","plainCitation":"[25–27]","noteIndex":0},"citationItems":[{"id":1453,"uris":["http://zotero.org/users/2762625/items/JXQH2KU9"],"uri":["http://zotero.org/users/2762625/items/JXQH2KU9"],"itemData":{"id":1453,"type":"article-journal","title":"Interfacial and mechanical properties of epoxy nanocomposites using different multiscale modeling schemes","container-title":"Composite Structures","page":"545-555","volume":"131","source":"Crossref","DOI":"10.1016/j.compstruct.2015.06.014","ISSN":"02638223","language":"en","author":[{"family":"Alian","given":"A.R."},{"family":"Kundalwal","given":"S.I."},{"family":"Meguid","given":"S.A."}],"issued":{"date-parts":[["2015",11]]}}},{"id":1445,"uris":["http://zotero.org/users/2762625/items/ZYZBR7BV"],"uri":["http://zotero.org/users/2762625/items/ZYZBR7BV"],"itemData":{"id":1445,"type":"article-journal","title":"Influence of Nanotube Chirality, Temperature, and Chemical Modification on the Interfacial Bonding between Carbon Nanotubes and Polyphenylacetylene","container-title":"The Journal of Physical Chemistry C","page":"16514-16520","volume":"112","issue":"42","source":"Crossref","DOI":"10.1021/jp803615v","ISSN":"1932-7447, 1932-7455","language":"en","author":[{"family":"Chen","given":"Huijuan"},{"family":"Xue","given":"Qingzhong"},{"family":"Zheng","given":"Qingbin"},{"family":"Xie","given":"Jie"},{"family":"Yan","given":"Keyou"}],"issued":{"date-parts":[["2008",10,23]]}}},{"id":1428,"uris":["http://zotero.org/users/2762625/items/F56CWKQY"],"uri":["http://zotero.org/users/2762625/items/F56CWKQY"],"itemData":{"id":1428,"type":"article-journal","title":"A nonlinear pullout model for unidirectional carbon nanotube-reinforced composites","container-title":"Composites Part B: Engineering","page":"211-217","volume":"35","issue":"3","source":"Crossref","DOI":"10.1016/j.compositesb.2003.08.001","ISSN":"13598368","language":"en","author":[{"family":"Xiao","given":"Tan"},{"family":"Liao","given":"Kin"}],"issued":{"date-parts":[["2004",1]]}}}],"schema":"https://github.com/citation-style-language/schema/raw/master/csl-citation.json"} </w:instrText>
      </w:r>
      <w:r w:rsidR="00162585">
        <w:rPr>
          <w:rFonts w:asciiTheme="majorBidi" w:hAnsiTheme="majorBidi" w:cstheme="majorBidi"/>
          <w:sz w:val="24"/>
          <w:szCs w:val="24"/>
        </w:rPr>
        <w:fldChar w:fldCharType="separate"/>
      </w:r>
      <w:r w:rsidR="00F361E2" w:rsidRPr="00F361E2">
        <w:rPr>
          <w:rFonts w:ascii="Times New Roman" w:hAnsi="Times New Roman" w:cs="Times New Roman"/>
          <w:sz w:val="24"/>
          <w:szCs w:val="24"/>
        </w:rPr>
        <w:t>[25–27]</w:t>
      </w:r>
      <w:r w:rsidR="00162585">
        <w:rPr>
          <w:rFonts w:asciiTheme="majorBidi" w:hAnsiTheme="majorBidi" w:cstheme="majorBidi"/>
          <w:sz w:val="24"/>
          <w:szCs w:val="24"/>
        </w:rPr>
        <w:fldChar w:fldCharType="end"/>
      </w:r>
      <w:r w:rsidRPr="00CF3466">
        <w:rPr>
          <w:rFonts w:asciiTheme="majorBidi" w:hAnsiTheme="majorBidi" w:cstheme="majorBidi"/>
          <w:sz w:val="24"/>
          <w:szCs w:val="24"/>
        </w:rPr>
        <w:t xml:space="preserve">, effect of chemical functionalization on </w:t>
      </w:r>
      <w:r w:rsidR="006E4B35">
        <w:rPr>
          <w:rFonts w:asciiTheme="majorBidi" w:hAnsiTheme="majorBidi" w:cstheme="majorBidi"/>
          <w:sz w:val="24"/>
          <w:szCs w:val="24"/>
        </w:rPr>
        <w:t>structural stability and strength of CNTs</w:t>
      </w:r>
      <w:r w:rsidRPr="00CF3466">
        <w:rPr>
          <w:rFonts w:asciiTheme="majorBidi" w:hAnsiTheme="majorBidi" w:cstheme="majorBidi"/>
          <w:sz w:val="24"/>
          <w:szCs w:val="24"/>
        </w:rPr>
        <w:t xml:space="preserve"> </w:t>
      </w:r>
      <w:r w:rsidR="00DA3622">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X5DOmxXU","properties":{"formattedCitation":"[28,29]","plainCitation":"[28,29]","noteIndex":0},"citationItems":[{"id":1431,"uris":["http://zotero.org/users/2762625/items/JSDWDSSP"],"uri":["http://zotero.org/users/2762625/items/JSDWDSSP"],"itemData":{"id":1431,"type":"article-journal","title":"Molecular Simulation of the Influence of Chemical Cross-Links on the Shear Strength of Carbon Nanotube−Polymer Interfaces","container-title":"The Journal of Physical Chemistry B","page":"3046-3048","volume":"106","issue":"12","source":"ACS Publications","abstract":"The influence of chemical cross-links between a single-walled fullerene nanotube and a polymer matrix on the matrix−nanotube shear strength has been studied using molecular dynamics simulations. A (10,10) nanotube embedded in either a crystalline or amorphous polyethylene matrix is used as a model for a nonbonded interface (in the absence of cross-links). The simulations predict that shear strengths and critical lengths required for load transfer can be enhanced and decreased, respectively, by over an order of magnitude with the formation of cross-links involving less than 1% of the nanotube carbon atoms. At this level of chemical functionalization, calculations also predict that there is a negligible change in tensile modulus for a (10,10) nanotube.","DOI":"10.1021/jp015591+","ISSN":"1520-6106","journalAbbreviation":"J. Phys. Chem. B","author":[{"family":"Frankland","given":"S. J. V."},{"family":"Caglar","given":"A."},{"family":"Brenner","given":"D. W."},{"family":"Griebel","given":"M."}],"issued":{"date-parts":[["2002",3,1]]}}},{"id":96,"uris":["http://zotero.org/users/2762625/items/8CTIAFJQ"],"uri":["http://zotero.org/users/2762625/items/8CTIAFJQ"],"itemData":{"id":96,"type":"article-journal","title":"Molecular mechanics of binding in carbon-nanotube–polymer composites","container-title":"Journal of Materials Research","page":"2770-2779","volume":"15","issue":"12","source":"CrossRef","DOI":"10.1557/JMR.2000.0396","ISSN":"0884-2914, 2044-5326","language":"en","author":[{"family":"Lordi","given":"Vincenzo"},{"family":"Yao","given":"Nan"}],"issued":{"date-parts":[["2000",12]]}}}],"schema":"https://github.com/citation-style-language/schema/raw/master/csl-citation.json"} </w:instrText>
      </w:r>
      <w:r w:rsidR="00DA3622">
        <w:rPr>
          <w:rFonts w:asciiTheme="majorBidi" w:hAnsiTheme="majorBidi" w:cstheme="majorBidi"/>
          <w:sz w:val="24"/>
          <w:szCs w:val="24"/>
        </w:rPr>
        <w:fldChar w:fldCharType="separate"/>
      </w:r>
      <w:r w:rsidR="00F361E2" w:rsidRPr="00F361E2">
        <w:rPr>
          <w:rFonts w:ascii="Times New Roman" w:hAnsi="Times New Roman" w:cs="Times New Roman"/>
          <w:sz w:val="24"/>
        </w:rPr>
        <w:t>[28,29]</w:t>
      </w:r>
      <w:r w:rsidR="00DA3622">
        <w:rPr>
          <w:rFonts w:asciiTheme="majorBidi" w:hAnsiTheme="majorBidi" w:cstheme="majorBidi"/>
          <w:sz w:val="24"/>
          <w:szCs w:val="24"/>
        </w:rPr>
        <w:fldChar w:fldCharType="end"/>
      </w:r>
      <w:r w:rsidR="006E4B35">
        <w:rPr>
          <w:rFonts w:asciiTheme="majorBidi" w:hAnsiTheme="majorBidi" w:cstheme="majorBidi"/>
          <w:sz w:val="24"/>
          <w:szCs w:val="24"/>
        </w:rPr>
        <w:t>,</w:t>
      </w:r>
      <w:r w:rsidRPr="00CF3466">
        <w:rPr>
          <w:rFonts w:asciiTheme="majorBidi" w:hAnsiTheme="majorBidi" w:cstheme="majorBidi"/>
          <w:sz w:val="24"/>
          <w:szCs w:val="24"/>
        </w:rPr>
        <w:t xml:space="preserve"> and influence of defect</w:t>
      </w:r>
      <w:r w:rsidR="006E4B35">
        <w:rPr>
          <w:rFonts w:asciiTheme="majorBidi" w:hAnsiTheme="majorBidi" w:cstheme="majorBidi"/>
          <w:sz w:val="24"/>
          <w:szCs w:val="24"/>
        </w:rPr>
        <w:t>s on</w:t>
      </w:r>
      <w:r w:rsidRPr="00CF3466">
        <w:rPr>
          <w:rFonts w:asciiTheme="majorBidi" w:hAnsiTheme="majorBidi" w:cstheme="majorBidi"/>
          <w:sz w:val="24"/>
          <w:szCs w:val="24"/>
        </w:rPr>
        <w:t xml:space="preserve"> CNT </w:t>
      </w:r>
      <w:r w:rsidR="006E4B35">
        <w:rPr>
          <w:rFonts w:asciiTheme="majorBidi" w:hAnsiTheme="majorBidi" w:cstheme="majorBidi"/>
          <w:sz w:val="24"/>
          <w:szCs w:val="24"/>
        </w:rPr>
        <w:t xml:space="preserve">properties </w:t>
      </w:r>
      <w:r w:rsidR="008D11F9">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HRBf75uk","properties":{"formattedCitation":"[18,30]","plainCitation":"[18,30]","noteIndex":0},"citationItems":[{"id":280,"uris":["http://zotero.org/users/2762625/items/Q2TN7QP7"],"uri":["http://zotero.org/users/2762625/items/Q2TN7QP7"],"itemData":{"id":280,"type":"article-journal","title":"Computer simulation of carbon nanotube pull-out from polymer by the molecular dynamics method","container-title":"Composites Part A: Applied Science and Manufacturing","page":"747-754","volume":"38","issue":"3","source":"CrossRef","DOI":"10.1016/j.compositesa.2006.09.011","ISSN":"1359835X","language":"en","author":[{"family":"Chowdhury","given":"S.C."},{"family":"Okabe","given":"T."}],"issued":{"date-parts":[["2007",3]]}}},{"id":1449,"uris":["http://zotero.org/users/2762625/items/R78JM9JL"],"uri":["http://zotero.org/users/2762625/items/R78JM9JL"],"itemData":{"id":1449,"type":"article-journal","title":"Multiscale Analysis of Fracture of Carbon Nanotubes Embedded in Composites","container-title":"International Journal of Fracture","page":"369-386","volume":"134","issue":"3-4","source":"Crossref","DOI":"10.1007/s10704-005-3073-1","ISSN":"0376-9429, 1573-2673","language":"en","author":[{"family":"Shi","given":"Dong-Li"},{"family":"Feng","given":"Xi-Qiao"},{"family":"Jiang","given":"Hanqing"},{"family":"Huang","given":"Yonggang Y."},{"family":"Hwang","given":"Keh-Chih"}],"issued":{"date-parts":[["2005",8]]}}}],"schema":"https://github.com/citation-style-language/schema/raw/master/csl-citation.json"} </w:instrText>
      </w:r>
      <w:r w:rsidR="008D11F9">
        <w:rPr>
          <w:rFonts w:asciiTheme="majorBidi" w:hAnsiTheme="majorBidi" w:cstheme="majorBidi"/>
          <w:sz w:val="24"/>
          <w:szCs w:val="24"/>
        </w:rPr>
        <w:fldChar w:fldCharType="separate"/>
      </w:r>
      <w:r w:rsidR="00F361E2" w:rsidRPr="00F361E2">
        <w:rPr>
          <w:rFonts w:ascii="Times New Roman" w:hAnsi="Times New Roman" w:cs="Times New Roman"/>
          <w:sz w:val="24"/>
        </w:rPr>
        <w:t>[18,30]</w:t>
      </w:r>
      <w:r w:rsidR="008D11F9">
        <w:rPr>
          <w:rFonts w:asciiTheme="majorBidi" w:hAnsiTheme="majorBidi" w:cstheme="majorBidi"/>
          <w:sz w:val="24"/>
          <w:szCs w:val="24"/>
        </w:rPr>
        <w:fldChar w:fldCharType="end"/>
      </w:r>
      <w:r w:rsidRPr="00CF3466">
        <w:rPr>
          <w:rFonts w:asciiTheme="majorBidi" w:hAnsiTheme="majorBidi" w:cstheme="majorBidi"/>
          <w:sz w:val="24"/>
          <w:szCs w:val="24"/>
        </w:rPr>
        <w:t xml:space="preserve">. </w:t>
      </w:r>
      <w:r w:rsidR="00B06711">
        <w:rPr>
          <w:rFonts w:asciiTheme="majorBidi" w:hAnsiTheme="majorBidi" w:cstheme="majorBidi"/>
          <w:sz w:val="24"/>
          <w:szCs w:val="24"/>
        </w:rPr>
        <w:t xml:space="preserve">Several </w:t>
      </w:r>
      <w:r w:rsidR="00351614">
        <w:rPr>
          <w:rFonts w:asciiTheme="majorBidi" w:hAnsiTheme="majorBidi" w:cstheme="majorBidi"/>
          <w:sz w:val="24"/>
          <w:szCs w:val="24"/>
        </w:rPr>
        <w:t>studies</w:t>
      </w:r>
      <w:r w:rsidR="00B06711">
        <w:rPr>
          <w:rFonts w:asciiTheme="majorBidi" w:hAnsiTheme="majorBidi" w:cstheme="majorBidi"/>
          <w:sz w:val="24"/>
          <w:szCs w:val="24"/>
        </w:rPr>
        <w:t xml:space="preserve"> tried to </w:t>
      </w:r>
      <w:r w:rsidR="004617EC">
        <w:rPr>
          <w:rFonts w:asciiTheme="majorBidi" w:hAnsiTheme="majorBidi" w:cstheme="majorBidi"/>
          <w:sz w:val="24"/>
          <w:szCs w:val="24"/>
        </w:rPr>
        <w:t>utilize</w:t>
      </w:r>
      <w:r w:rsidR="00B06711">
        <w:rPr>
          <w:rFonts w:asciiTheme="majorBidi" w:hAnsiTheme="majorBidi" w:cstheme="majorBidi"/>
          <w:sz w:val="24"/>
          <w:szCs w:val="24"/>
        </w:rPr>
        <w:t xml:space="preserve"> the increasing computational resources to conduct large atomistic simulations of </w:t>
      </w:r>
      <w:r w:rsidR="007951BC">
        <w:rPr>
          <w:rFonts w:asciiTheme="majorBidi" w:hAnsiTheme="majorBidi" w:cstheme="majorBidi"/>
          <w:sz w:val="24"/>
          <w:szCs w:val="24"/>
        </w:rPr>
        <w:t>composite systems</w:t>
      </w:r>
      <w:r w:rsidR="00216DFF">
        <w:rPr>
          <w:rFonts w:asciiTheme="majorBidi" w:hAnsiTheme="majorBidi" w:cstheme="majorBidi"/>
          <w:sz w:val="24"/>
          <w:szCs w:val="24"/>
        </w:rPr>
        <w:t xml:space="preserve"> </w:t>
      </w:r>
      <w:r w:rsidR="00DA2620">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SCIPO3OG","properties":{"formattedCitation":"[16,31,32]","plainCitation":"[16,31,32]","noteIndex":0},"citationItems":[{"id":1105,"uris":["http://zotero.org/users/2762625/items/ZCTV5M5C"],"uri":["http://zotero.org/users/2762625/items/ZCTV5M5C"],"itemData":{"id":1105,"type":"article-journal","title":"Large-Scale Atomistic Simulations of CNT-Reinforced Thermoplastic Polymers","container-title":"Composite Structures","page":"221-230","volume":"191","source":"CrossRef","DOI":"10.1016/j.compstruct.2018.02.056","ISSN":"02638223","language":"en","author":[{"family":"Alian","given":"A.R."},{"family":"Meguid","given":"S.A."}],"issued":{"date-parts":[["2018",2]]}}},{"id":510,"uris":["http://zotero.org/users/2762625/items/NKG6T397"],"uri":["http://zotero.org/users/2762625/items/NKG6T397"],"itemData":{"id":510,"type":"article-journal","title":"Effect of Carbon Nanotube Dispersion on Glass Transition in Cross-Linked Epoxy–Carbon Nanotube Nanocomposites: Role of Interfacial Interactions","container-title":"The Journal of Physical Chemistry B","page":"7444-7454","volume":"117","issue":"24","source":"CrossRef","DOI":"10.1021/jp401614p","ISSN":"1520-6106, 1520-5207","shortTitle":"Effect of Carbon Nanotube Dispersion on Glass Transition in Cross-Linked Epoxy–Carbon Nanotube Nanocomposites","language":"en","author":[{"family":"Khare","given":"Ketan S."},{"family":"Khare","given":"Rajesh"}],"issued":{"date-parts":[["2013",6,20]]}}},{"id":526,"uris":["http://zotero.org/users/2762625/items/WRWNHBZC"],"uri":["http://zotero.org/users/2762625/items/WRWNHBZC"],"itemData":{"id":526,"type":"article-journal","title":"Molecular dynamics simulations of the effect of the volume fraction on unidirectional polyimide–carbon nanotube nanocomposites","container-title":"Carbon","page":"440-448","volume":"67","source":"CrossRef","DOI":"10.1016/j.carbon.2013.10.016","ISSN":"00086223","language":"en","author":[{"family":"Jiang","given":"Qian"},{"family":"Tallury","given":"Syamal S."},{"family":"Qiu","given":"Yiping"},{"family":"Pasquinelli","given":"Melissa A."}],"issued":{"date-parts":[["2014",2]]}}}],"schema":"https://github.com/citation-style-language/schema/raw/master/csl-citation.json"} </w:instrText>
      </w:r>
      <w:r w:rsidR="00DA2620">
        <w:rPr>
          <w:rFonts w:asciiTheme="majorBidi" w:hAnsiTheme="majorBidi" w:cstheme="majorBidi"/>
          <w:sz w:val="24"/>
          <w:szCs w:val="24"/>
        </w:rPr>
        <w:fldChar w:fldCharType="separate"/>
      </w:r>
      <w:r w:rsidR="00216DFF" w:rsidRPr="00216DFF">
        <w:rPr>
          <w:rFonts w:ascii="Times New Roman" w:hAnsi="Times New Roman" w:cs="Times New Roman"/>
          <w:sz w:val="24"/>
        </w:rPr>
        <w:t>[16,31,32]</w:t>
      </w:r>
      <w:r w:rsidR="00DA2620">
        <w:rPr>
          <w:rFonts w:asciiTheme="majorBidi" w:hAnsiTheme="majorBidi" w:cstheme="majorBidi"/>
          <w:sz w:val="24"/>
          <w:szCs w:val="24"/>
        </w:rPr>
        <w:fldChar w:fldCharType="end"/>
      </w:r>
      <w:r w:rsidR="007951BC">
        <w:rPr>
          <w:rFonts w:asciiTheme="majorBidi" w:hAnsiTheme="majorBidi" w:cstheme="majorBidi"/>
          <w:sz w:val="24"/>
          <w:szCs w:val="24"/>
        </w:rPr>
        <w:t>. The main objective was to simulate RVEs large enough to capture the actual nanocomposites microstructures</w:t>
      </w:r>
      <w:r w:rsidR="008B7908">
        <w:rPr>
          <w:rFonts w:asciiTheme="majorBidi" w:hAnsiTheme="majorBidi" w:cstheme="majorBidi"/>
          <w:sz w:val="24"/>
          <w:szCs w:val="24"/>
        </w:rPr>
        <w:t xml:space="preserve"> </w:t>
      </w:r>
      <w:r w:rsidR="00216DFF">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0fhfZon8","properties":{"formattedCitation":"[16]","plainCitation":"[16]","noteIndex":0},"citationItems":[{"id":1105,"uris":["http://zotero.org/users/2762625/items/ZCTV5M5C"],"uri":["http://zotero.org/users/2762625/items/ZCTV5M5C"],"itemData":{"id":1105,"type":"article-journal","title":"Large-Scale Atomistic Simulations of CNT-Reinforced Thermoplastic Polymers","container-title":"Composite Structures","page":"221-230","volume":"191","source":"CrossRef","DOI":"10.1016/j.compstruct.2018.02.056","ISSN":"02638223","language":"en","author":[{"family":"Alian","given":"A.R."},{"family":"Meguid","given":"S.A."}],"issued":{"date-parts":[["2018",2]]}}}],"schema":"https://github.com/citation-style-language/schema/raw/master/csl-citation.json"} </w:instrText>
      </w:r>
      <w:r w:rsidR="00216DFF">
        <w:rPr>
          <w:rFonts w:asciiTheme="majorBidi" w:hAnsiTheme="majorBidi" w:cstheme="majorBidi"/>
          <w:sz w:val="24"/>
          <w:szCs w:val="24"/>
        </w:rPr>
        <w:fldChar w:fldCharType="separate"/>
      </w:r>
      <w:r w:rsidR="00216DFF" w:rsidRPr="00216DFF">
        <w:rPr>
          <w:rFonts w:ascii="Times New Roman" w:hAnsi="Times New Roman" w:cs="Times New Roman"/>
          <w:sz w:val="24"/>
        </w:rPr>
        <w:t>[16]</w:t>
      </w:r>
      <w:r w:rsidR="00216DFF">
        <w:rPr>
          <w:rFonts w:asciiTheme="majorBidi" w:hAnsiTheme="majorBidi" w:cstheme="majorBidi"/>
          <w:sz w:val="24"/>
          <w:szCs w:val="24"/>
        </w:rPr>
        <w:fldChar w:fldCharType="end"/>
      </w:r>
      <w:r w:rsidR="007951BC">
        <w:rPr>
          <w:rFonts w:asciiTheme="majorBidi" w:hAnsiTheme="majorBidi" w:cstheme="majorBidi"/>
          <w:sz w:val="24"/>
          <w:szCs w:val="24"/>
        </w:rPr>
        <w:t xml:space="preserve">. </w:t>
      </w:r>
      <w:r w:rsidRPr="00CF3466">
        <w:rPr>
          <w:rFonts w:asciiTheme="majorBidi" w:hAnsiTheme="majorBidi" w:cstheme="majorBidi"/>
          <w:sz w:val="24"/>
          <w:szCs w:val="24"/>
        </w:rPr>
        <w:t xml:space="preserve">However, even with the usage of the most advanced supercomputers, only </w:t>
      </w:r>
      <w:r w:rsidR="00216DFF">
        <w:rPr>
          <w:rFonts w:asciiTheme="majorBidi" w:hAnsiTheme="majorBidi" w:cstheme="majorBidi"/>
          <w:sz w:val="24"/>
          <w:szCs w:val="24"/>
        </w:rPr>
        <w:t>~</w:t>
      </w:r>
      <m:oMath>
        <m:sSup>
          <m:sSupPr>
            <m:ctrlPr>
              <w:rPr>
                <w:rFonts w:ascii="Cambria Math" w:hAnsi="Cambria Math" w:cstheme="majorBidi"/>
                <w:sz w:val="24"/>
                <w:szCs w:val="24"/>
              </w:rPr>
            </m:ctrlPr>
          </m:sSupPr>
          <m:e>
            <m:r>
              <m:rPr>
                <m:nor/>
              </m:rPr>
              <w:rPr>
                <w:rFonts w:asciiTheme="majorBidi" w:hAnsiTheme="majorBidi" w:cstheme="majorBidi"/>
                <w:sz w:val="24"/>
                <w:szCs w:val="24"/>
              </w:rPr>
              <m:t>10</m:t>
            </m:r>
          </m:e>
          <m:sup>
            <m:r>
              <m:rPr>
                <m:nor/>
              </m:rPr>
              <w:rPr>
                <w:rFonts w:asciiTheme="majorBidi" w:hAnsiTheme="majorBidi" w:cstheme="majorBidi"/>
                <w:sz w:val="24"/>
                <w:szCs w:val="24"/>
              </w:rPr>
              <m:t>9</m:t>
            </m:r>
          </m:sup>
        </m:sSup>
      </m:oMath>
      <w:r w:rsidRPr="00CF3466">
        <w:rPr>
          <w:rFonts w:asciiTheme="majorBidi" w:hAnsiTheme="majorBidi" w:cstheme="majorBidi"/>
          <w:sz w:val="24"/>
          <w:szCs w:val="24"/>
        </w:rPr>
        <w:t xml:space="preserve"> atoms, </w:t>
      </w:r>
      <w:r w:rsidR="00D23114">
        <w:rPr>
          <w:rFonts w:asciiTheme="majorBidi" w:hAnsiTheme="majorBidi" w:cstheme="majorBidi"/>
          <w:sz w:val="24"/>
          <w:szCs w:val="24"/>
        </w:rPr>
        <w:t>i.e.</w:t>
      </w:r>
      <w:r w:rsidRPr="00CF3466">
        <w:rPr>
          <w:rFonts w:asciiTheme="majorBidi" w:hAnsiTheme="majorBidi" w:cstheme="majorBidi"/>
          <w:sz w:val="24"/>
          <w:szCs w:val="24"/>
        </w:rPr>
        <w:t xml:space="preserve"> 1000 atoms in each direction, can be simulated</w:t>
      </w:r>
      <w:r w:rsidR="00D23114">
        <w:rPr>
          <w:rFonts w:asciiTheme="majorBidi" w:hAnsiTheme="majorBidi" w:cstheme="majorBidi"/>
          <w:sz w:val="24"/>
          <w:szCs w:val="24"/>
        </w:rPr>
        <w:t>;</w:t>
      </w:r>
      <w:r w:rsidRPr="00CF3466">
        <w:rPr>
          <w:rFonts w:asciiTheme="majorBidi" w:hAnsiTheme="majorBidi" w:cstheme="majorBidi"/>
          <w:sz w:val="24"/>
          <w:szCs w:val="24"/>
        </w:rPr>
        <w:t xml:space="preserve"> </w:t>
      </w:r>
      <w:r w:rsidR="00D23114">
        <w:rPr>
          <w:rFonts w:asciiTheme="majorBidi" w:hAnsiTheme="majorBidi" w:cstheme="majorBidi"/>
          <w:sz w:val="24"/>
          <w:szCs w:val="24"/>
        </w:rPr>
        <w:t>making it unsuitable approach to investigate microscopic</w:t>
      </w:r>
      <w:r w:rsidR="007951BC">
        <w:rPr>
          <w:rFonts w:asciiTheme="majorBidi" w:hAnsiTheme="majorBidi" w:cstheme="majorBidi"/>
          <w:sz w:val="24"/>
          <w:szCs w:val="24"/>
        </w:rPr>
        <w:t xml:space="preserve"> composite</w:t>
      </w:r>
      <w:r w:rsidR="00D23114">
        <w:rPr>
          <w:rFonts w:asciiTheme="majorBidi" w:hAnsiTheme="majorBidi" w:cstheme="majorBidi"/>
          <w:sz w:val="24"/>
          <w:szCs w:val="24"/>
        </w:rPr>
        <w:t xml:space="preserve"> systems</w:t>
      </w:r>
      <w:r w:rsidR="007951BC">
        <w:rPr>
          <w:rFonts w:asciiTheme="majorBidi" w:hAnsiTheme="majorBidi" w:cstheme="majorBidi"/>
          <w:sz w:val="24"/>
          <w:szCs w:val="24"/>
        </w:rPr>
        <w:t xml:space="preserve"> reinforced with nanotube</w:t>
      </w:r>
      <w:r w:rsidR="00D64C21">
        <w:rPr>
          <w:rFonts w:asciiTheme="majorBidi" w:hAnsiTheme="majorBidi" w:cstheme="majorBidi"/>
          <w:sz w:val="24"/>
          <w:szCs w:val="24"/>
        </w:rPr>
        <w:t>s</w:t>
      </w:r>
      <w:r w:rsidR="007951BC">
        <w:rPr>
          <w:rFonts w:asciiTheme="majorBidi" w:hAnsiTheme="majorBidi" w:cstheme="majorBidi"/>
          <w:sz w:val="24"/>
          <w:szCs w:val="24"/>
        </w:rPr>
        <w:t xml:space="preserve"> of larger diameters and aspect ratios</w:t>
      </w:r>
      <w:r w:rsidR="00D23114">
        <w:rPr>
          <w:rFonts w:asciiTheme="majorBidi" w:hAnsiTheme="majorBidi" w:cstheme="majorBidi"/>
          <w:sz w:val="24"/>
          <w:szCs w:val="24"/>
        </w:rPr>
        <w:t xml:space="preserve"> </w:t>
      </w:r>
      <w:r w:rsidR="00D23114">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vxHcJkmN","properties":{"formattedCitation":"[33]","plainCitation":"[33]","noteIndex":0},"citationItems":[{"id":1447,"uris":["http://zotero.org/users/2762625/items/V54IW9HL"],"uri":["http://zotero.org/users/2762625/items/V54IW9HL"],"itemData":{"id":1447,"type":"article-journal","title":"Simulating materials failure by using up to one billion atoms and the world's fastest computer: Work-hardening","container-title":"Proceedings of the National Academy of Sciences","page":"5783-5787","volume":"99","issue":"9","source":"Crossref","DOI":"10.1073/pnas.062054999","ISSN":"0027-8424, 1091-6490","shortTitle":"Simulating materials failure by using up to one billion atoms and the world's fastest computer","language":"en","author":[{"family":"Abraham","given":"F. F."},{"family":"Walkup","given":"R."},{"family":"Gao","given":"H."},{"family":"Duchaineau","given":"M."},{"family":"Diaz De La Rubia","given":"T."},{"family":"Seager","given":"M."}],"issued":{"date-parts":[["2002",4,30]]}}}],"schema":"https://github.com/citation-style-language/schema/raw/master/csl-citation.json"} </w:instrText>
      </w:r>
      <w:r w:rsidR="00D23114">
        <w:rPr>
          <w:rFonts w:asciiTheme="majorBidi" w:hAnsiTheme="majorBidi" w:cstheme="majorBidi"/>
          <w:sz w:val="24"/>
          <w:szCs w:val="24"/>
        </w:rPr>
        <w:fldChar w:fldCharType="separate"/>
      </w:r>
      <w:r w:rsidR="00D23114" w:rsidRPr="00216DFF">
        <w:rPr>
          <w:rFonts w:ascii="Times New Roman" w:hAnsi="Times New Roman" w:cs="Times New Roman"/>
          <w:sz w:val="24"/>
        </w:rPr>
        <w:t>[33]</w:t>
      </w:r>
      <w:r w:rsidR="00D23114">
        <w:rPr>
          <w:rFonts w:asciiTheme="majorBidi" w:hAnsiTheme="majorBidi" w:cstheme="majorBidi"/>
          <w:sz w:val="24"/>
          <w:szCs w:val="24"/>
        </w:rPr>
        <w:fldChar w:fldCharType="end"/>
      </w:r>
      <w:r w:rsidR="007951BC">
        <w:rPr>
          <w:rFonts w:asciiTheme="majorBidi" w:hAnsiTheme="majorBidi" w:cstheme="majorBidi"/>
          <w:sz w:val="24"/>
          <w:szCs w:val="24"/>
        </w:rPr>
        <w:t>.</w:t>
      </w:r>
    </w:p>
    <w:p w14:paraId="114C44FC" w14:textId="751A689A" w:rsidR="00676382" w:rsidRPr="00CF3466" w:rsidRDefault="00676382" w:rsidP="00216DFF">
      <w:pPr>
        <w:spacing w:line="360" w:lineRule="auto"/>
        <w:ind w:firstLine="360"/>
        <w:jc w:val="both"/>
        <w:rPr>
          <w:rFonts w:asciiTheme="majorBidi" w:hAnsiTheme="majorBidi" w:cstheme="majorBidi"/>
          <w:sz w:val="24"/>
          <w:szCs w:val="24"/>
        </w:rPr>
      </w:pPr>
      <w:r w:rsidRPr="00CF3466">
        <w:rPr>
          <w:rFonts w:asciiTheme="majorBidi" w:hAnsiTheme="majorBidi" w:cstheme="majorBidi"/>
          <w:sz w:val="24"/>
          <w:szCs w:val="24"/>
        </w:rPr>
        <w:t xml:space="preserve">To enlarge the simulation scale, traditional continuum </w:t>
      </w:r>
      <w:r w:rsidR="00D15EB6">
        <w:rPr>
          <w:rFonts w:asciiTheme="majorBidi" w:hAnsiTheme="majorBidi" w:cstheme="majorBidi"/>
          <w:sz w:val="24"/>
          <w:szCs w:val="24"/>
        </w:rPr>
        <w:t>techniques were</w:t>
      </w:r>
      <w:r w:rsidRPr="00CF3466">
        <w:rPr>
          <w:rFonts w:asciiTheme="majorBidi" w:hAnsiTheme="majorBidi" w:cstheme="majorBidi"/>
          <w:sz w:val="24"/>
          <w:szCs w:val="24"/>
        </w:rPr>
        <w:t xml:space="preserve"> introduced which assume the material to be homogeneous and neglect the details of </w:t>
      </w:r>
      <w:r w:rsidR="00D15EB6">
        <w:rPr>
          <w:rFonts w:asciiTheme="majorBidi" w:hAnsiTheme="majorBidi" w:cstheme="majorBidi"/>
          <w:sz w:val="24"/>
          <w:szCs w:val="24"/>
        </w:rPr>
        <w:t xml:space="preserve">its </w:t>
      </w:r>
      <w:r w:rsidRPr="00CF3466">
        <w:rPr>
          <w:rFonts w:asciiTheme="majorBidi" w:hAnsiTheme="majorBidi" w:cstheme="majorBidi"/>
          <w:sz w:val="24"/>
          <w:szCs w:val="24"/>
        </w:rPr>
        <w:t xml:space="preserve">atomic structure. Although the traditional continuum models cannot accurately describe the phenomena in nano-scale, it is able to provide valuable information to study the influences of the micro-scale parameters on the material properties of CNT-reinforced composites, such as the curvature </w:t>
      </w:r>
      <w:r w:rsidR="0030553C">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gnwb2NKO","properties":{"formattedCitation":"[34\\uc0\\u8211{}36]","plainCitation":"[34–36]","noteIndex":0},"citationItems":[{"id":1455,"uris":["http://zotero.org/users/2762625/items/UEGV3PP6"],"uri":["http://zotero.org/users/2762625/items/UEGV3PP6"],"itemData":{"id":1455,"type":"article-journal","title":"Effects of nanotube waviness on the modulus of nanotube-reinforced polymers","container-title":"Applied Physics Letters","page":"4647-4649","volume":"80","issue":"24","source":"Crossref","DOI":"10.1063/1.1487900","ISSN":"0003-6951, 1077-3118","language":"en","author":[{"family":"Fisher","given":"F. T."},{"family":"Bradshaw","given":"R. D."},{"family":"Brinson","given":"L. C."}],"issued":{"date-parts":[["2002",6,17]]}}},{"id":1454,"uris":["http://zotero.org/users/2762625/items/VAS4Y8YH"],"uri":["http://zotero.org/users/2762625/items/VAS4Y8YH"],"itemData":{"id":1454,"type":"article-journal","title":"Fiber waviness in nanotube-reinforced polymer composites—I: Modulus predictions using effective nanotube properties","container-title":"Composites Science and Technology","page":"1689-1703","volume":"63","issue":"11","source":"Crossref","DOI":"10.1016/S0266-3538(03)00069-1","ISSN":"02663538","shortTitle":"Fiber waviness in nanotube-reinforced polymer composites—I","language":"en","author":[{"family":"Fisher","given":"F"}],"issued":{"date-parts":[["2003",8]]}}},{"id":518,"uris":["http://zotero.org/users/2762625/items/ESQARP9F"],"uri":["http://zotero.org/users/2762625/items/ESQARP9F"],"itemData":{"id":518,"type":"article-journal","title":"Effect of waviness and orientation of carbon nanotubes on random apparent material properties and RVE size of CNT reinforced composites","container-title":"Composite Structures","page":"870-882","volume":"152","source":"CrossRef","DOI":"10.1016/j.compstruct.2016.06.009","ISSN":"02638223","language":"en","author":[{"family":"Savvas","given":"Dimitrios"},{"family":"Stefanou","given":"George"},{"family":"Papadopoulos","given":"Vissarion"},{"family":"Papadrakakis","given":"Manolis"}],"issued":{"date-parts":[["2016",9]]}}}],"schema":"https://github.com/citation-style-language/schema/raw/master/csl-citation.json"} </w:instrText>
      </w:r>
      <w:r w:rsidR="0030553C">
        <w:rPr>
          <w:rFonts w:asciiTheme="majorBidi" w:hAnsiTheme="majorBidi" w:cstheme="majorBidi"/>
          <w:sz w:val="24"/>
          <w:szCs w:val="24"/>
        </w:rPr>
        <w:fldChar w:fldCharType="separate"/>
      </w:r>
      <w:r w:rsidR="00216DFF" w:rsidRPr="00216DFF">
        <w:rPr>
          <w:rFonts w:ascii="Times New Roman" w:hAnsi="Times New Roman" w:cs="Times New Roman"/>
          <w:sz w:val="24"/>
          <w:szCs w:val="24"/>
        </w:rPr>
        <w:t>[34–36]</w:t>
      </w:r>
      <w:r w:rsidR="0030553C">
        <w:rPr>
          <w:rFonts w:asciiTheme="majorBidi" w:hAnsiTheme="majorBidi" w:cstheme="majorBidi"/>
          <w:sz w:val="24"/>
          <w:szCs w:val="24"/>
        </w:rPr>
        <w:fldChar w:fldCharType="end"/>
      </w:r>
      <w:r w:rsidRPr="00CF3466">
        <w:rPr>
          <w:rFonts w:asciiTheme="majorBidi" w:hAnsiTheme="majorBidi" w:cstheme="majorBidi"/>
          <w:sz w:val="24"/>
          <w:szCs w:val="24"/>
        </w:rPr>
        <w:t>, aspect ratio and volume fraction</w:t>
      </w:r>
      <w:r w:rsidR="00F0034C">
        <w:rPr>
          <w:rFonts w:asciiTheme="majorBidi" w:hAnsiTheme="majorBidi" w:cstheme="majorBidi"/>
          <w:sz w:val="24"/>
          <w:szCs w:val="24"/>
        </w:rPr>
        <w:t xml:space="preserve"> of the dispersed CNTs</w:t>
      </w:r>
      <w:r w:rsidRPr="00CF3466">
        <w:rPr>
          <w:rFonts w:asciiTheme="majorBidi" w:hAnsiTheme="majorBidi" w:cstheme="majorBidi"/>
          <w:sz w:val="24"/>
          <w:szCs w:val="24"/>
        </w:rPr>
        <w:t xml:space="preserve"> </w:t>
      </w:r>
      <w:r w:rsidR="0030553C">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Sp8pdMaM","properties":{"formattedCitation":"[37]","plainCitation":"[37]","noteIndex":0},"citationItems":[{"id":870,"uris":["http://zotero.org/users/2762625/items/4S88LSAP"],"uri":["http://zotero.org/users/2762625/items/4S88LSAP"],"itemData":{"id":870,"type":"article-journal","title":"Finite element predictions for the thermoelastic properties of nanotube reinforced polymers","container-title":"Modelling and Simulation in Materials Science and Engineering","page":"S107-S119","volume":"12","issue":"3","source":"CrossRef","DOI":"10.1088/0965-0393/12/3/S05","ISSN":"0965-0393, 1361-651X","author":[{"family":"Lusti","given":"Hans Rudolf"},{"family":"Gusev","given":"Andrei A"}],"issued":{"date-parts":[["2004",5,1]]}}}],"schema":"https://github.com/citation-style-language/schema/raw/master/csl-citation.json"} </w:instrText>
      </w:r>
      <w:r w:rsidR="0030553C">
        <w:rPr>
          <w:rFonts w:asciiTheme="majorBidi" w:hAnsiTheme="majorBidi" w:cstheme="majorBidi"/>
          <w:sz w:val="24"/>
          <w:szCs w:val="24"/>
        </w:rPr>
        <w:fldChar w:fldCharType="separate"/>
      </w:r>
      <w:r w:rsidR="00216DFF" w:rsidRPr="00216DFF">
        <w:rPr>
          <w:rFonts w:ascii="Times New Roman" w:hAnsi="Times New Roman" w:cs="Times New Roman"/>
          <w:sz w:val="24"/>
        </w:rPr>
        <w:t>[37]</w:t>
      </w:r>
      <w:r w:rsidR="0030553C">
        <w:rPr>
          <w:rFonts w:asciiTheme="majorBidi" w:hAnsiTheme="majorBidi" w:cstheme="majorBidi"/>
          <w:sz w:val="24"/>
          <w:szCs w:val="24"/>
        </w:rPr>
        <w:fldChar w:fldCharType="end"/>
      </w:r>
      <w:r w:rsidR="00ED66A3">
        <w:rPr>
          <w:rFonts w:asciiTheme="majorBidi" w:hAnsiTheme="majorBidi" w:cstheme="majorBidi"/>
          <w:sz w:val="24"/>
          <w:szCs w:val="24"/>
        </w:rPr>
        <w:t>.</w:t>
      </w:r>
    </w:p>
    <w:p w14:paraId="52179884" w14:textId="0DADA15B" w:rsidR="00295A36" w:rsidRDefault="00F0034C" w:rsidP="00754964">
      <w:pPr>
        <w:spacing w:line="360" w:lineRule="auto"/>
        <w:ind w:firstLine="360"/>
        <w:jc w:val="both"/>
        <w:rPr>
          <w:rFonts w:asciiTheme="majorBidi" w:hAnsiTheme="majorBidi" w:cstheme="majorBidi"/>
          <w:sz w:val="24"/>
          <w:szCs w:val="24"/>
        </w:rPr>
      </w:pPr>
      <w:r>
        <w:rPr>
          <w:rFonts w:asciiTheme="majorBidi" w:hAnsiTheme="majorBidi" w:cstheme="majorBidi"/>
          <w:sz w:val="24"/>
          <w:szCs w:val="24"/>
        </w:rPr>
        <w:t xml:space="preserve">Both </w:t>
      </w:r>
      <w:r w:rsidR="000F005D">
        <w:rPr>
          <w:rFonts w:asciiTheme="majorBidi" w:hAnsiTheme="majorBidi" w:cstheme="majorBidi"/>
          <w:sz w:val="24"/>
          <w:szCs w:val="24"/>
        </w:rPr>
        <w:t>micromechanics</w:t>
      </w:r>
      <w:r>
        <w:rPr>
          <w:rFonts w:asciiTheme="majorBidi" w:hAnsiTheme="majorBidi" w:cstheme="majorBidi"/>
          <w:sz w:val="24"/>
          <w:szCs w:val="24"/>
        </w:rPr>
        <w:t xml:space="preserve"> a</w:t>
      </w:r>
      <w:r w:rsidR="000F005D">
        <w:rPr>
          <w:rFonts w:asciiTheme="majorBidi" w:hAnsiTheme="majorBidi" w:cstheme="majorBidi"/>
          <w:sz w:val="24"/>
          <w:szCs w:val="24"/>
        </w:rPr>
        <w:t>n</w:t>
      </w:r>
      <w:r>
        <w:rPr>
          <w:rFonts w:asciiTheme="majorBidi" w:hAnsiTheme="majorBidi" w:cstheme="majorBidi"/>
          <w:sz w:val="24"/>
          <w:szCs w:val="24"/>
        </w:rPr>
        <w:t>d finite element methods were used to model nanocomposites at the microsc</w:t>
      </w:r>
      <w:r w:rsidR="000F005D">
        <w:rPr>
          <w:rFonts w:asciiTheme="majorBidi" w:hAnsiTheme="majorBidi" w:cstheme="majorBidi"/>
          <w:sz w:val="24"/>
          <w:szCs w:val="24"/>
        </w:rPr>
        <w:t>a</w:t>
      </w:r>
      <w:r>
        <w:rPr>
          <w:rFonts w:asciiTheme="majorBidi" w:hAnsiTheme="majorBidi" w:cstheme="majorBidi"/>
          <w:sz w:val="24"/>
          <w:szCs w:val="24"/>
        </w:rPr>
        <w:t>le level and determine their effective bulk properties</w:t>
      </w:r>
      <w:r w:rsidR="006420A0">
        <w:rPr>
          <w:rFonts w:asciiTheme="majorBidi" w:hAnsiTheme="majorBidi" w:cstheme="majorBidi"/>
          <w:sz w:val="24"/>
          <w:szCs w:val="24"/>
        </w:rPr>
        <w:t xml:space="preserve"> </w:t>
      </w:r>
      <w:r w:rsidR="008D68B9">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5he091ie","properties":{"formattedCitation":"[38,39]","plainCitation":"[38,39]","noteIndex":0},"citationItems":[{"id":63,"uris":["http://zotero.org/users/2762625/items/6QB2MJDT"],"uri":["http://zotero.org/users/2762625/items/6QB2MJDT"],"itemData":{"id":63,"type":"article-journal","title":"Multiscale micromechanical modeling of the constitutive response of carbon nanotube-reinforced structural adhesives","container-title":"International Journal of Solids and Structures","page":"2575-2589","volume":"51","issue":"14","source":"CrossRef","DOI":"10.1016/j.ijsolstr.2014.03.009","ISSN":"00207683","language":"en","author":[{"family":"Wernik","given":"J.M."},{"family":"Meguid","given":"S.A."}],"issued":{"date-parts":[["2014",7]]}}},{"id":42,"uris":["http://zotero.org/users/2762625/items/4XFZUPFZ"],"uri":["http://zotero.org/users/2762625/items/4XFZUPFZ"],"itemData":{"id":42,"type":"article-journal","title":"Multiscale modeling of carbon nanotube epoxy composites","container-title":"Polymer","page":"149-160","volume":"70","source":"CrossRef","DOI":"10.1016/j.polymer.2015.06.004","ISSN":"00323861","language":"en","author":[{"family":"Alian","given":"A.R."},{"family":"Kundalwal","given":"S.I."},{"family":"Meguid","given":"S.A."}],"issued":{"date-parts":[["2015",7]]}}}],"schema":"https://github.com/citation-style-language/schema/raw/master/csl-citation.json"} </w:instrText>
      </w:r>
      <w:r w:rsidR="008D68B9">
        <w:rPr>
          <w:rFonts w:asciiTheme="majorBidi" w:hAnsiTheme="majorBidi" w:cstheme="majorBidi"/>
          <w:sz w:val="24"/>
          <w:szCs w:val="24"/>
        </w:rPr>
        <w:fldChar w:fldCharType="separate"/>
      </w:r>
      <w:r w:rsidR="008D68B9" w:rsidRPr="008D68B9">
        <w:rPr>
          <w:rFonts w:ascii="Times New Roman" w:hAnsi="Times New Roman" w:cs="Times New Roman"/>
          <w:sz w:val="24"/>
        </w:rPr>
        <w:t>[38,39]</w:t>
      </w:r>
      <w:r w:rsidR="008D68B9">
        <w:rPr>
          <w:rFonts w:asciiTheme="majorBidi" w:hAnsiTheme="majorBidi" w:cstheme="majorBidi"/>
          <w:sz w:val="24"/>
          <w:szCs w:val="24"/>
        </w:rPr>
        <w:fldChar w:fldCharType="end"/>
      </w:r>
      <w:r>
        <w:rPr>
          <w:rFonts w:asciiTheme="majorBidi" w:hAnsiTheme="majorBidi" w:cstheme="majorBidi"/>
          <w:sz w:val="24"/>
          <w:szCs w:val="24"/>
        </w:rPr>
        <w:t xml:space="preserve">. </w:t>
      </w:r>
      <w:r w:rsidR="006420A0">
        <w:rPr>
          <w:rFonts w:asciiTheme="majorBidi" w:hAnsiTheme="majorBidi" w:cstheme="majorBidi"/>
          <w:sz w:val="24"/>
          <w:szCs w:val="24"/>
        </w:rPr>
        <w:t xml:space="preserve">For example, </w:t>
      </w:r>
      <w:r w:rsidR="000F005D">
        <w:rPr>
          <w:rFonts w:asciiTheme="majorBidi" w:hAnsiTheme="majorBidi" w:cstheme="majorBidi"/>
          <w:sz w:val="24"/>
          <w:szCs w:val="24"/>
        </w:rPr>
        <w:t xml:space="preserve">Mori-Tanka </w:t>
      </w:r>
      <w:r w:rsidR="000F005D">
        <w:rPr>
          <w:rFonts w:asciiTheme="majorBidi" w:hAnsiTheme="majorBidi" w:cstheme="majorBidi"/>
          <w:sz w:val="24"/>
          <w:szCs w:val="24"/>
        </w:rPr>
        <w:lastRenderedPageBreak/>
        <w:t xml:space="preserve">micromechanical technique </w:t>
      </w:r>
      <w:r w:rsidR="008D68B9">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lNwIDdti","properties":{"formattedCitation":"[40]","plainCitation":"[40]","noteIndex":0},"citationItems":[{"id":105,"uris":["http://zotero.org/users/2762625/items/9283787Z"],"uri":["http://zotero.org/users/2762625/items/9283787Z"],"itemData":{"id":105,"type":"article-journal","title":"Average stress in matrix and average elastic energy of materials with misfitting inclusions","container-title":"Acta Metallurgica","page":"571-574","volume":"21","issue":"5","source":"CrossRef","DOI":"10.1016/0001-6160(73)90064-3","ISSN":"00016160","language":"en","author":[{"family":"Mori","given":"T"},{"family":"Tanaka","given":"K"}],"issued":{"date-parts":[["1973",5]]}}}],"schema":"https://github.com/citation-style-language/schema/raw/master/csl-citation.json"} </w:instrText>
      </w:r>
      <w:r w:rsidR="008D68B9">
        <w:rPr>
          <w:rFonts w:asciiTheme="majorBidi" w:hAnsiTheme="majorBidi" w:cstheme="majorBidi"/>
          <w:sz w:val="24"/>
          <w:szCs w:val="24"/>
        </w:rPr>
        <w:fldChar w:fldCharType="separate"/>
      </w:r>
      <w:r w:rsidR="008D68B9" w:rsidRPr="008D68B9">
        <w:rPr>
          <w:rFonts w:ascii="Times New Roman" w:hAnsi="Times New Roman" w:cs="Times New Roman"/>
          <w:sz w:val="24"/>
        </w:rPr>
        <w:t>[40]</w:t>
      </w:r>
      <w:r w:rsidR="008D68B9">
        <w:rPr>
          <w:rFonts w:asciiTheme="majorBidi" w:hAnsiTheme="majorBidi" w:cstheme="majorBidi"/>
          <w:sz w:val="24"/>
          <w:szCs w:val="24"/>
        </w:rPr>
        <w:fldChar w:fldCharType="end"/>
      </w:r>
      <w:r w:rsidR="008D68B9">
        <w:rPr>
          <w:rFonts w:asciiTheme="majorBidi" w:hAnsiTheme="majorBidi" w:cstheme="majorBidi"/>
          <w:sz w:val="24"/>
          <w:szCs w:val="24"/>
        </w:rPr>
        <w:t xml:space="preserve"> </w:t>
      </w:r>
      <w:r w:rsidR="000F005D">
        <w:rPr>
          <w:rFonts w:asciiTheme="majorBidi" w:hAnsiTheme="majorBidi" w:cstheme="majorBidi"/>
          <w:sz w:val="24"/>
          <w:szCs w:val="24"/>
        </w:rPr>
        <w:t xml:space="preserve">has been used extensively in the literature to </w:t>
      </w:r>
      <w:r w:rsidR="006420A0">
        <w:rPr>
          <w:rFonts w:asciiTheme="majorBidi" w:hAnsiTheme="majorBidi" w:cstheme="majorBidi"/>
          <w:sz w:val="24"/>
          <w:szCs w:val="24"/>
        </w:rPr>
        <w:t>scale up the nanoscale properties of</w:t>
      </w:r>
      <w:r w:rsidR="000F005D">
        <w:rPr>
          <w:rFonts w:asciiTheme="majorBidi" w:hAnsiTheme="majorBidi" w:cstheme="majorBidi"/>
          <w:sz w:val="24"/>
          <w:szCs w:val="24"/>
        </w:rPr>
        <w:t xml:space="preserve"> </w:t>
      </w:r>
      <w:r w:rsidR="006420A0">
        <w:rPr>
          <w:rFonts w:asciiTheme="majorBidi" w:hAnsiTheme="majorBidi" w:cstheme="majorBidi"/>
          <w:sz w:val="24"/>
          <w:szCs w:val="24"/>
        </w:rPr>
        <w:t xml:space="preserve">nanocomposites and evaluate the effect of morphological, dispersion state, and alignment on their overall performance </w:t>
      </w:r>
      <w:r w:rsidR="008D68B9">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jJ3Es4NU","properties":{"formattedCitation":"[13,39,41]","plainCitation":"[13,39,41]","noteIndex":0},"citationItems":[{"id":150,"uris":["http://zotero.org/users/2762625/items/CMCEZCSE"],"uri":["http://zotero.org/users/2762625/items/CMCEZCSE"],"itemData":{"id":150,"type":"article-journal","title":"Micromechanical modeling of nanocomposites considering debonding and waviness of reinforcements","container-title":"Composite Structures","page":"1-6","volume":"110","source":"CrossRef","DOI":"10.1016/j.compstruct.2013.11.017","ISSN":"02638223","language":"en","author":[{"family":"Nafar Dastgerdi","given":"J."},{"family":"Marquis","given":"G."},{"family":"Salimi","given":"M."}],"issued":{"date-parts":[["2014",4]]}}},{"id":42,"uris":["http://zotero.org/users/2762625/items/4XFZUPFZ"],"uri":["http://zotero.org/users/2762625/items/4XFZUPFZ"],"itemData":{"id":42,"type":"article-journal","title":"Multiscale modeling of carbon nanotube epoxy composites","container-title":"Polymer","page":"149-160","volume":"70","source":"CrossRef","DOI":"10.1016/j.polymer.2015.06.004","ISSN":"00323861","language":"en","author":[{"family":"Alian","given":"A.R."},{"family":"Kundalwal","given":"S.I."},{"family":"Meguid","given":"S.A."}],"issued":{"date-parts":[["2015",7]]}}},{"id":1436,"uris":["http://zotero.org/users/2762625/items/PG3NTQT4"],"uri":["http://zotero.org/users/2762625/items/PG3NTQT4"],"itemData":{"id":1436,"type":"article-journal","title":"Influence of carbon nanotube waviness on the stiffness reduction of CNT/polymer composites","container-title":"Composite Structures","page":"304-309","volume":"97","source":"Crossref","DOI":"10.1016/j.compstruct.2012.10.028","ISSN":"02638223","language":"en","author":[{"family":"Rafiee","given":"Roham"}],"issued":{"date-parts":[["2013",3]]}}}],"schema":"https://github.com/citation-style-language/schema/raw/master/csl-citation.json"} </w:instrText>
      </w:r>
      <w:r w:rsidR="008D68B9">
        <w:rPr>
          <w:rFonts w:asciiTheme="majorBidi" w:hAnsiTheme="majorBidi" w:cstheme="majorBidi"/>
          <w:sz w:val="24"/>
          <w:szCs w:val="24"/>
        </w:rPr>
        <w:fldChar w:fldCharType="separate"/>
      </w:r>
      <w:r w:rsidR="008D68B9" w:rsidRPr="008D68B9">
        <w:rPr>
          <w:rFonts w:ascii="Times New Roman" w:hAnsi="Times New Roman" w:cs="Times New Roman"/>
          <w:sz w:val="24"/>
        </w:rPr>
        <w:t>[13,39,41]</w:t>
      </w:r>
      <w:r w:rsidR="008D68B9">
        <w:rPr>
          <w:rFonts w:asciiTheme="majorBidi" w:hAnsiTheme="majorBidi" w:cstheme="majorBidi"/>
          <w:sz w:val="24"/>
          <w:szCs w:val="24"/>
        </w:rPr>
        <w:fldChar w:fldCharType="end"/>
      </w:r>
      <w:r w:rsidR="006420A0">
        <w:rPr>
          <w:rFonts w:asciiTheme="majorBidi" w:hAnsiTheme="majorBidi" w:cstheme="majorBidi"/>
          <w:sz w:val="24"/>
          <w:szCs w:val="24"/>
        </w:rPr>
        <w:t>. However, such analytical techniques suffer from several drawback that results in unrealistic predictions of the properties of the material due to their inherent simplifications and limitations</w:t>
      </w:r>
      <w:r w:rsidR="008D68B9">
        <w:rPr>
          <w:rFonts w:asciiTheme="majorBidi" w:hAnsiTheme="majorBidi" w:cstheme="majorBidi"/>
          <w:sz w:val="24"/>
          <w:szCs w:val="24"/>
        </w:rPr>
        <w:t xml:space="preserve"> </w:t>
      </w:r>
      <w:r w:rsidR="008D68B9">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5weuZ7Bt","properties":{"formattedCitation":"[16]","plainCitation":"[16]","noteIndex":0},"citationItems":[{"id":1105,"uris":["http://zotero.org/users/2762625/items/ZCTV5M5C"],"uri":["http://zotero.org/users/2762625/items/ZCTV5M5C"],"itemData":{"id":1105,"type":"article-journal","title":"Large-Scale Atomistic Simulations of CNT-Reinforced Thermoplastic Polymers","container-title":"Composite Structures","page":"221-230","volume":"191","source":"CrossRef","DOI":"10.1016/j.compstruct.2018.02.056","ISSN":"02638223","language":"en","author":[{"family":"Alian","given":"A.R."},{"family":"Meguid","given":"S.A."}],"issued":{"date-parts":[["2018",2]]}}}],"schema":"https://github.com/citation-style-language/schema/raw/master/csl-citation.json"} </w:instrText>
      </w:r>
      <w:r w:rsidR="008D68B9">
        <w:rPr>
          <w:rFonts w:asciiTheme="majorBidi" w:hAnsiTheme="majorBidi" w:cstheme="majorBidi"/>
          <w:sz w:val="24"/>
          <w:szCs w:val="24"/>
        </w:rPr>
        <w:fldChar w:fldCharType="separate"/>
      </w:r>
      <w:r w:rsidR="008D68B9" w:rsidRPr="008D68B9">
        <w:rPr>
          <w:rFonts w:ascii="Times New Roman" w:hAnsi="Times New Roman" w:cs="Times New Roman"/>
          <w:sz w:val="24"/>
        </w:rPr>
        <w:t>[16]</w:t>
      </w:r>
      <w:r w:rsidR="008D68B9">
        <w:rPr>
          <w:rFonts w:asciiTheme="majorBidi" w:hAnsiTheme="majorBidi" w:cstheme="majorBidi"/>
          <w:sz w:val="24"/>
          <w:szCs w:val="24"/>
        </w:rPr>
        <w:fldChar w:fldCharType="end"/>
      </w:r>
      <w:r w:rsidR="008D68B9">
        <w:rPr>
          <w:rFonts w:asciiTheme="majorBidi" w:hAnsiTheme="majorBidi" w:cstheme="majorBidi"/>
          <w:sz w:val="24"/>
          <w:szCs w:val="24"/>
        </w:rPr>
        <w:t>.</w:t>
      </w:r>
      <w:r w:rsidR="006420A0">
        <w:rPr>
          <w:rFonts w:asciiTheme="majorBidi" w:hAnsiTheme="majorBidi" w:cstheme="majorBidi"/>
          <w:sz w:val="24"/>
          <w:szCs w:val="24"/>
        </w:rPr>
        <w:t xml:space="preserve"> </w:t>
      </w:r>
      <w:r w:rsidR="008D68B9">
        <w:rPr>
          <w:rFonts w:asciiTheme="majorBidi" w:hAnsiTheme="majorBidi" w:cstheme="majorBidi"/>
          <w:sz w:val="24"/>
          <w:szCs w:val="24"/>
        </w:rPr>
        <w:t>For instance, v</w:t>
      </w:r>
      <w:r w:rsidR="006420A0">
        <w:rPr>
          <w:rFonts w:asciiTheme="majorBidi" w:hAnsiTheme="majorBidi" w:cstheme="majorBidi"/>
          <w:sz w:val="24"/>
          <w:szCs w:val="24"/>
        </w:rPr>
        <w:t xml:space="preserve">ery low concentrations of CNTs were assumed in these </w:t>
      </w:r>
      <w:r w:rsidR="00062209">
        <w:rPr>
          <w:rFonts w:asciiTheme="majorBidi" w:hAnsiTheme="majorBidi" w:cstheme="majorBidi"/>
          <w:sz w:val="24"/>
          <w:szCs w:val="24"/>
        </w:rPr>
        <w:t xml:space="preserve">analytical </w:t>
      </w:r>
      <w:r w:rsidR="006420A0">
        <w:rPr>
          <w:rFonts w:asciiTheme="majorBidi" w:hAnsiTheme="majorBidi" w:cstheme="majorBidi"/>
          <w:sz w:val="24"/>
          <w:szCs w:val="24"/>
        </w:rPr>
        <w:t>models</w:t>
      </w:r>
      <w:r w:rsidR="0075470C">
        <w:rPr>
          <w:rFonts w:asciiTheme="majorBidi" w:hAnsiTheme="majorBidi" w:cstheme="majorBidi"/>
          <w:sz w:val="24"/>
          <w:szCs w:val="24"/>
        </w:rPr>
        <w:t xml:space="preserve"> </w:t>
      </w:r>
      <w:r w:rsidR="00372E08">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FZT6TJYa","properties":{"formattedCitation":"[42]","plainCitation":"[42]","noteIndex":0},"citationItems":[{"id":932,"uris":["http://zotero.org/users/2762625/items/XTW84M8W"],"uri":["http://zotero.org/users/2762625/items/XTW84M8W"],"itemData":{"id":932,"type":"article-journal","title":"Textural and Micromorphological Effects on the Overall Elastic Response of Macroscopically Anisotropic Composites","container-title":"Journal of Applied Mechanics","page":"269","volume":"59","issue":"2","source":"CrossRef","DOI":"10.1115/1.2899516","ISSN":"00218936","language":"en","author":[{"family":"Marzari","given":"Nicola"},{"family":"Ferrari","given":"Mauro"}],"issued":{"date-parts":[["1992"]]}}}],"schema":"https://github.com/citation-style-language/schema/raw/master/csl-citation.json"} </w:instrText>
      </w:r>
      <w:r w:rsidR="00372E08">
        <w:rPr>
          <w:rFonts w:asciiTheme="majorBidi" w:hAnsiTheme="majorBidi" w:cstheme="majorBidi"/>
          <w:sz w:val="24"/>
          <w:szCs w:val="24"/>
        </w:rPr>
        <w:fldChar w:fldCharType="separate"/>
      </w:r>
      <w:r w:rsidR="00372E08" w:rsidRPr="00372E08">
        <w:rPr>
          <w:rFonts w:ascii="Times New Roman" w:hAnsi="Times New Roman" w:cs="Times New Roman"/>
          <w:sz w:val="24"/>
        </w:rPr>
        <w:t>[42]</w:t>
      </w:r>
      <w:r w:rsidR="00372E08">
        <w:rPr>
          <w:rFonts w:asciiTheme="majorBidi" w:hAnsiTheme="majorBidi" w:cstheme="majorBidi"/>
          <w:sz w:val="24"/>
          <w:szCs w:val="24"/>
        </w:rPr>
        <w:fldChar w:fldCharType="end"/>
      </w:r>
      <w:r w:rsidR="006420A0">
        <w:rPr>
          <w:rFonts w:asciiTheme="majorBidi" w:hAnsiTheme="majorBidi" w:cstheme="majorBidi"/>
          <w:sz w:val="24"/>
          <w:szCs w:val="24"/>
        </w:rPr>
        <w:t xml:space="preserve">. Besides, the interactions between the reinforcements were neglected and all nanotubes were </w:t>
      </w:r>
      <w:r w:rsidR="0075470C">
        <w:rPr>
          <w:rFonts w:asciiTheme="majorBidi" w:hAnsiTheme="majorBidi" w:cstheme="majorBidi"/>
          <w:sz w:val="24"/>
          <w:szCs w:val="24"/>
        </w:rPr>
        <w:t>assumed</w:t>
      </w:r>
      <w:r w:rsidR="006420A0">
        <w:rPr>
          <w:rFonts w:asciiTheme="majorBidi" w:hAnsiTheme="majorBidi" w:cstheme="majorBidi"/>
          <w:sz w:val="24"/>
          <w:szCs w:val="24"/>
        </w:rPr>
        <w:t xml:space="preserve"> to be of the same type, length, size, morphology, agglomerate size</w:t>
      </w:r>
      <w:r w:rsidR="00754964">
        <w:rPr>
          <w:rFonts w:asciiTheme="majorBidi" w:hAnsiTheme="majorBidi" w:cstheme="majorBidi"/>
          <w:sz w:val="24"/>
          <w:szCs w:val="24"/>
        </w:rPr>
        <w:t>, and fully coupled to the matrix</w:t>
      </w:r>
      <w:r w:rsidR="006420A0">
        <w:rPr>
          <w:rFonts w:asciiTheme="majorBidi" w:hAnsiTheme="majorBidi" w:cstheme="majorBidi"/>
          <w:sz w:val="24"/>
          <w:szCs w:val="24"/>
        </w:rPr>
        <w:t xml:space="preserve"> </w:t>
      </w:r>
      <w:r w:rsidR="00FD3671">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wh8Hj3XY","properties":{"formattedCitation":"[39]","plainCitation":"[39]","noteIndex":0},"citationItems":[{"id":42,"uris":["http://zotero.org/users/2762625/items/4XFZUPFZ"],"uri":["http://zotero.org/users/2762625/items/4XFZUPFZ"],"itemData":{"id":42,"type":"article-journal","title":"Multiscale modeling of carbon nanotube epoxy composites","container-title":"Polymer","page":"149-160","volume":"70","source":"CrossRef","DOI":"10.1016/j.polymer.2015.06.004","ISSN":"00323861","language":"en","author":[{"family":"Alian","given":"A.R."},{"family":"Kundalwal","given":"S.I."},{"family":"Meguid","given":"S.A."}],"issued":{"date-parts":[["2015",7]]}}}],"schema":"https://github.com/citation-style-language/schema/raw/master/csl-citation.json"} </w:instrText>
      </w:r>
      <w:r w:rsidR="00FD3671">
        <w:rPr>
          <w:rFonts w:asciiTheme="majorBidi" w:hAnsiTheme="majorBidi" w:cstheme="majorBidi"/>
          <w:sz w:val="24"/>
          <w:szCs w:val="24"/>
        </w:rPr>
        <w:fldChar w:fldCharType="separate"/>
      </w:r>
      <w:r w:rsidR="00754964" w:rsidRPr="00754964">
        <w:rPr>
          <w:rFonts w:ascii="Times New Roman" w:hAnsi="Times New Roman" w:cs="Times New Roman"/>
          <w:sz w:val="24"/>
        </w:rPr>
        <w:t>[39]</w:t>
      </w:r>
      <w:r w:rsidR="00FD3671">
        <w:rPr>
          <w:rFonts w:asciiTheme="majorBidi" w:hAnsiTheme="majorBidi" w:cstheme="majorBidi"/>
          <w:sz w:val="24"/>
          <w:szCs w:val="24"/>
        </w:rPr>
        <w:fldChar w:fldCharType="end"/>
      </w:r>
      <w:r w:rsidR="006420A0">
        <w:rPr>
          <w:rFonts w:asciiTheme="majorBidi" w:hAnsiTheme="majorBidi" w:cstheme="majorBidi"/>
          <w:sz w:val="24"/>
          <w:szCs w:val="24"/>
        </w:rPr>
        <w:t xml:space="preserve">. </w:t>
      </w:r>
      <w:r w:rsidR="00CA40A4">
        <w:rPr>
          <w:rFonts w:asciiTheme="majorBidi" w:hAnsiTheme="majorBidi" w:cstheme="majorBidi"/>
          <w:sz w:val="24"/>
          <w:szCs w:val="24"/>
        </w:rPr>
        <w:t>A</w:t>
      </w:r>
      <w:r w:rsidR="00CA40A4" w:rsidRPr="00CA40A4">
        <w:rPr>
          <w:rFonts w:asciiTheme="majorBidi" w:hAnsiTheme="majorBidi" w:cstheme="majorBidi"/>
          <w:sz w:val="24"/>
          <w:szCs w:val="24"/>
        </w:rPr>
        <w:t xml:space="preserve">s a </w:t>
      </w:r>
      <w:r w:rsidR="007639A0" w:rsidRPr="00CA40A4">
        <w:rPr>
          <w:rFonts w:asciiTheme="majorBidi" w:hAnsiTheme="majorBidi" w:cstheme="majorBidi"/>
          <w:sz w:val="24"/>
          <w:szCs w:val="24"/>
        </w:rPr>
        <w:t>consequence,</w:t>
      </w:r>
      <w:r w:rsidR="00CA40A4">
        <w:rPr>
          <w:rFonts w:asciiTheme="majorBidi" w:hAnsiTheme="majorBidi" w:cstheme="majorBidi"/>
          <w:sz w:val="24"/>
          <w:szCs w:val="24"/>
        </w:rPr>
        <w:t xml:space="preserve"> </w:t>
      </w:r>
      <w:r w:rsidR="002D336F">
        <w:rPr>
          <w:rFonts w:asciiTheme="majorBidi" w:hAnsiTheme="majorBidi" w:cstheme="majorBidi"/>
          <w:sz w:val="24"/>
          <w:szCs w:val="24"/>
        </w:rPr>
        <w:t>micromechanics</w:t>
      </w:r>
      <w:r w:rsidR="00CA40A4">
        <w:rPr>
          <w:rFonts w:asciiTheme="majorBidi" w:hAnsiTheme="majorBidi" w:cstheme="majorBidi"/>
          <w:sz w:val="24"/>
          <w:szCs w:val="24"/>
        </w:rPr>
        <w:t xml:space="preserve"> models overestimate the properties of the composites and could not model RVEs representing the actual microstructure as imaged </w:t>
      </w:r>
      <w:r w:rsidR="00062209">
        <w:rPr>
          <w:rFonts w:asciiTheme="majorBidi" w:hAnsiTheme="majorBidi" w:cstheme="majorBidi"/>
          <w:sz w:val="24"/>
          <w:szCs w:val="24"/>
        </w:rPr>
        <w:t>by</w:t>
      </w:r>
      <w:r w:rsidR="00CA40A4">
        <w:rPr>
          <w:rFonts w:asciiTheme="majorBidi" w:hAnsiTheme="majorBidi" w:cstheme="majorBidi"/>
          <w:sz w:val="24"/>
          <w:szCs w:val="24"/>
        </w:rPr>
        <w:t xml:space="preserve"> electron microscopic techniques </w:t>
      </w:r>
      <w:r w:rsidR="00754964">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bO0NWSK9","properties":{"formattedCitation":"[16]","plainCitation":"[16]","noteIndex":0},"citationItems":[{"id":1105,"uris":["http://zotero.org/users/2762625/items/ZCTV5M5C"],"uri":["http://zotero.org/users/2762625/items/ZCTV5M5C"],"itemData":{"id":1105,"type":"article-journal","title":"Large-Scale Atomistic Simulations of CNT-Reinforced Thermoplastic Polymers","container-title":"Composite Structures","page":"221-230","volume":"191","source":"CrossRef","DOI":"10.1016/j.compstruct.2018.02.056","ISSN":"02638223","language":"en","author":[{"family":"Alian","given":"A.R."},{"family":"Meguid","given":"S.A."}],"issued":{"date-parts":[["2018",2]]}}}],"schema":"https://github.com/citation-style-language/schema/raw/master/csl-citation.json"} </w:instrText>
      </w:r>
      <w:r w:rsidR="00754964">
        <w:rPr>
          <w:rFonts w:asciiTheme="majorBidi" w:hAnsiTheme="majorBidi" w:cstheme="majorBidi"/>
          <w:sz w:val="24"/>
          <w:szCs w:val="24"/>
        </w:rPr>
        <w:fldChar w:fldCharType="separate"/>
      </w:r>
      <w:r w:rsidR="00754964" w:rsidRPr="00754964">
        <w:rPr>
          <w:rFonts w:ascii="Times New Roman" w:hAnsi="Times New Roman" w:cs="Times New Roman"/>
          <w:sz w:val="24"/>
        </w:rPr>
        <w:t>[16]</w:t>
      </w:r>
      <w:r w:rsidR="00754964">
        <w:rPr>
          <w:rFonts w:asciiTheme="majorBidi" w:hAnsiTheme="majorBidi" w:cstheme="majorBidi"/>
          <w:sz w:val="24"/>
          <w:szCs w:val="24"/>
        </w:rPr>
        <w:fldChar w:fldCharType="end"/>
      </w:r>
      <w:r w:rsidR="00CA40A4">
        <w:rPr>
          <w:rFonts w:asciiTheme="majorBidi" w:hAnsiTheme="majorBidi" w:cstheme="majorBidi"/>
          <w:sz w:val="24"/>
          <w:szCs w:val="24"/>
        </w:rPr>
        <w:t>.</w:t>
      </w:r>
      <w:r w:rsidR="00295A36">
        <w:rPr>
          <w:rFonts w:asciiTheme="majorBidi" w:hAnsiTheme="majorBidi" w:cstheme="majorBidi"/>
          <w:sz w:val="24"/>
          <w:szCs w:val="24"/>
        </w:rPr>
        <w:t xml:space="preserve"> </w:t>
      </w:r>
    </w:p>
    <w:p w14:paraId="2F282A31" w14:textId="43358C61" w:rsidR="00D1158E" w:rsidRDefault="007639A0" w:rsidP="009B2473">
      <w:pPr>
        <w:spacing w:line="360" w:lineRule="auto"/>
        <w:ind w:firstLine="360"/>
        <w:jc w:val="both"/>
        <w:rPr>
          <w:rFonts w:asciiTheme="majorBidi" w:hAnsiTheme="majorBidi" w:cstheme="majorBidi"/>
          <w:sz w:val="24"/>
          <w:szCs w:val="24"/>
        </w:rPr>
      </w:pPr>
      <w:r>
        <w:rPr>
          <w:rFonts w:asciiTheme="majorBidi" w:hAnsiTheme="majorBidi" w:cstheme="majorBidi"/>
          <w:sz w:val="24"/>
          <w:szCs w:val="24"/>
          <w:lang w:bidi="ar-EG"/>
        </w:rPr>
        <w:t xml:space="preserve">On the other hand, </w:t>
      </w:r>
      <w:r w:rsidR="00C4612D">
        <w:rPr>
          <w:rFonts w:asciiTheme="majorBidi" w:hAnsiTheme="majorBidi" w:cstheme="majorBidi"/>
          <w:sz w:val="24"/>
          <w:szCs w:val="24"/>
          <w:lang w:bidi="ar-EG"/>
        </w:rPr>
        <w:t xml:space="preserve">several research groups used </w:t>
      </w:r>
      <w:r>
        <w:rPr>
          <w:rFonts w:asciiTheme="majorBidi" w:hAnsiTheme="majorBidi" w:cstheme="majorBidi"/>
          <w:sz w:val="24"/>
          <w:szCs w:val="24"/>
          <w:lang w:bidi="ar-EG"/>
        </w:rPr>
        <w:t xml:space="preserve">finite element technique </w:t>
      </w:r>
      <w:r w:rsidR="00C4612D">
        <w:rPr>
          <w:rFonts w:asciiTheme="majorBidi" w:hAnsiTheme="majorBidi" w:cstheme="majorBidi"/>
          <w:sz w:val="24"/>
          <w:szCs w:val="24"/>
          <w:lang w:bidi="ar-EG"/>
        </w:rPr>
        <w:t xml:space="preserve">to </w:t>
      </w:r>
      <w:r w:rsidR="00310F99">
        <w:rPr>
          <w:rFonts w:asciiTheme="majorBidi" w:hAnsiTheme="majorBidi" w:cstheme="majorBidi"/>
          <w:sz w:val="24"/>
          <w:szCs w:val="24"/>
          <w:lang w:bidi="ar-EG"/>
        </w:rPr>
        <w:t xml:space="preserve">overcome </w:t>
      </w:r>
      <w:r w:rsidR="00C4612D">
        <w:rPr>
          <w:rFonts w:asciiTheme="majorBidi" w:hAnsiTheme="majorBidi" w:cstheme="majorBidi"/>
          <w:sz w:val="24"/>
          <w:szCs w:val="24"/>
          <w:lang w:bidi="ar-EG"/>
        </w:rPr>
        <w:t>t</w:t>
      </w:r>
      <w:r>
        <w:rPr>
          <w:rFonts w:asciiTheme="majorBidi" w:hAnsiTheme="majorBidi" w:cstheme="majorBidi"/>
          <w:sz w:val="24"/>
          <w:szCs w:val="24"/>
          <w:lang w:bidi="ar-EG"/>
        </w:rPr>
        <w:t xml:space="preserve">he aforementioned limitations in </w:t>
      </w:r>
      <w:r w:rsidR="008C5744">
        <w:rPr>
          <w:rFonts w:asciiTheme="majorBidi" w:hAnsiTheme="majorBidi" w:cstheme="majorBidi"/>
          <w:sz w:val="24"/>
          <w:szCs w:val="24"/>
          <w:lang w:bidi="ar-EG"/>
        </w:rPr>
        <w:t>micromechanics</w:t>
      </w:r>
      <w:r>
        <w:rPr>
          <w:rFonts w:asciiTheme="majorBidi" w:hAnsiTheme="majorBidi" w:cstheme="majorBidi"/>
          <w:sz w:val="24"/>
          <w:szCs w:val="24"/>
          <w:lang w:bidi="ar-EG"/>
        </w:rPr>
        <w:t xml:space="preserve"> technique</w:t>
      </w:r>
      <w:r w:rsidR="00310F99">
        <w:rPr>
          <w:rFonts w:asciiTheme="majorBidi" w:hAnsiTheme="majorBidi" w:cstheme="majorBidi"/>
          <w:sz w:val="24"/>
          <w:szCs w:val="24"/>
          <w:lang w:bidi="ar-EG"/>
        </w:rPr>
        <w:t xml:space="preserve"> by modeling RVEs reinforced with CNTs </w:t>
      </w:r>
      <w:r w:rsidR="003F3369">
        <w:rPr>
          <w:rFonts w:asciiTheme="majorBidi" w:hAnsiTheme="majorBidi" w:cstheme="majorBidi"/>
          <w:sz w:val="24"/>
          <w:szCs w:val="24"/>
          <w:lang w:bidi="ar-EG"/>
        </w:rPr>
        <w:fldChar w:fldCharType="begin"/>
      </w:r>
      <w:r w:rsidR="00065011">
        <w:rPr>
          <w:rFonts w:asciiTheme="majorBidi" w:hAnsiTheme="majorBidi" w:cstheme="majorBidi"/>
          <w:sz w:val="24"/>
          <w:szCs w:val="24"/>
          <w:lang w:bidi="ar-EG"/>
        </w:rPr>
        <w:instrText xml:space="preserve"> ADDIN ZOTERO_ITEM CSL_CITATION {"citationID":"nI3OHw9Z","properties":{"formattedCitation":"[36,38,43,44]","plainCitation":"[36,38,43,44]","noteIndex":0},"citationItems":[{"id":518,"uris":["http://zotero.org/users/2762625/items/ESQARP9F"],"uri":["http://zotero.org/users/2762625/items/ESQARP9F"],"itemData":{"id":518,"type":"article-journal","title":"Effect of waviness and orientation of carbon nanotubes on random apparent material properties and RVE size of CNT reinforced composites","container-title":"Composite Structures","page":"870-882","volume":"152","source":"CrossRef","DOI":"10.1016/j.compstruct.2016.06.009","ISSN":"02638223","language":"en","author":[{"family":"Savvas","given":"Dimitrios"},{"family":"Stefanou","given":"George"},{"family":"Papadopoulos","given":"Vissarion"},{"family":"Papadrakakis","given":"Manolis"}],"issued":{"date-parts":[["2016",9]]}}},{"id":63,"uris":["http://zotero.org/users/2762625/items/6QB2MJDT"],"uri":["http://zotero.org/users/2762625/items/6QB2MJDT"],"itemData":{"id":63,"type":"article-journal","title":"Multiscale micromechanical modeling of the constitutive response of carbon nanotube-reinforced structural adhesives","container-title":"International Journal of Solids and Structures","page":"2575-2589","volume":"51","issue":"14","source":"CrossRef","DOI":"10.1016/j.ijsolstr.2014.03.009","ISSN":"00207683","language":"en","author":[{"family":"Wernik","given":"J.M."},{"family":"Meguid","given":"S.A."}],"issued":{"date-parts":[["2014",7]]}}},{"id":1451,"uris":["http://zotero.org/users/2762625/items/UITJ973I"],"uri":["http://zotero.org/users/2762625/items/UITJ973I"],"itemData":{"id":1451,"type":"article-journal","title":"Multiscale modeling of the coupled electromechanical behavior of multifunctional nanocomposites","container-title":"Composite Structures","page":"826-835","volume":"208","source":"Crossref","DOI":"10.1016/j.compstruct.2018.10.066","ISSN":"02638223","language":"en","author":[{"family":"Alian","given":"A.R."},{"family":"Meguid","given":"S.A."}],"issued":{"date-parts":[["2019",1]]}}},{"id":243,"uris":["http://zotero.org/users/2762625/items/KMMA29CX"],"uri":["http://zotero.org/users/2762625/items/KMMA29CX"],"itemData":{"id":243,"type":"article-journal","title":"Effect of CNT waviness and van der Waals interaction on the nonlinear compressive behaviour of epoxy/CNT nanocomposites","container-title":"Composites Science and Technology","page":"52-59","volume":"115","source":"ScienceDirect","abstract":"A 3D nonlinear computational model was developed to predict the compressive behaviour of epoxy/carbon nanotube (CNT) nanocomposites, taking into account the particle waviness and interactions at the polymer/particle interface. The behaviour of epoxy/CNT interface was modelled using the cohesive zone concept, adapted to capture perfect and weak secondary van der Waals (vdWs) bonding. The computational predictions of Young’s modulus and yield peak stress were found to be in agreement with experimental results obtained for nanocomposite samples with functionalised CNTs. Young’s modulus was predicted to scale linearly with increasing CNT mass fraction, while a nonlinear relation was found for the yield peak stress. CNT waviness affected the average hydrostatic stresses and total Cauchy stresses in the matrix component. Those stresses were reduced for the case of wavy CNTs, and increased for the case of straight CNTs, when compared to the pure epoxy.","DOI":"10.1016/j.compscitech.2015.04.018","ISSN":"0266-3538","journalAbbreviation":"Composites Science and Technology","author":[{"family":"Weidt","given":"David"},{"family":"Figiel","given":"Łukasz"}],"issued":{"date-parts":[["2015",8,12]]}}}],"schema":"https://github.com/citation-style-language/schema/raw/master/csl-citation.json"} </w:instrText>
      </w:r>
      <w:r w:rsidR="003F3369">
        <w:rPr>
          <w:rFonts w:asciiTheme="majorBidi" w:hAnsiTheme="majorBidi" w:cstheme="majorBidi"/>
          <w:sz w:val="24"/>
          <w:szCs w:val="24"/>
          <w:lang w:bidi="ar-EG"/>
        </w:rPr>
        <w:fldChar w:fldCharType="separate"/>
      </w:r>
      <w:r w:rsidR="003F3369" w:rsidRPr="003F3369">
        <w:rPr>
          <w:rFonts w:ascii="Times New Roman" w:hAnsi="Times New Roman" w:cs="Times New Roman"/>
          <w:sz w:val="24"/>
        </w:rPr>
        <w:t>[36,38,43,44]</w:t>
      </w:r>
      <w:r w:rsidR="003F3369">
        <w:rPr>
          <w:rFonts w:asciiTheme="majorBidi" w:hAnsiTheme="majorBidi" w:cstheme="majorBidi"/>
          <w:sz w:val="24"/>
          <w:szCs w:val="24"/>
          <w:lang w:bidi="ar-EG"/>
        </w:rPr>
        <w:fldChar w:fldCharType="end"/>
      </w:r>
      <w:r w:rsidR="00310F99">
        <w:rPr>
          <w:rFonts w:asciiTheme="majorBidi" w:hAnsiTheme="majorBidi" w:cstheme="majorBidi"/>
          <w:sz w:val="24"/>
          <w:szCs w:val="24"/>
          <w:lang w:bidi="ar-EG"/>
        </w:rPr>
        <w:t xml:space="preserve">. However, </w:t>
      </w:r>
      <w:r w:rsidR="008C5744">
        <w:rPr>
          <w:rFonts w:asciiTheme="majorBidi" w:hAnsiTheme="majorBidi" w:cstheme="majorBidi"/>
          <w:sz w:val="24"/>
          <w:szCs w:val="24"/>
          <w:lang w:bidi="ar-EG"/>
        </w:rPr>
        <w:t>due to the enormous computational cost</w:t>
      </w:r>
      <w:r w:rsidR="00310F99">
        <w:rPr>
          <w:rFonts w:asciiTheme="majorBidi" w:hAnsiTheme="majorBidi" w:cstheme="majorBidi"/>
          <w:sz w:val="24"/>
          <w:szCs w:val="24"/>
          <w:lang w:bidi="ar-EG"/>
        </w:rPr>
        <w:t xml:space="preserve"> associate with modeling systems containing large number of CNTs, these models </w:t>
      </w:r>
      <w:r w:rsidR="00295A36">
        <w:rPr>
          <w:rFonts w:asciiTheme="majorBidi" w:hAnsiTheme="majorBidi" w:cstheme="majorBidi"/>
          <w:sz w:val="24"/>
          <w:szCs w:val="24"/>
          <w:lang w:bidi="ar-EG"/>
        </w:rPr>
        <w:t>were limited to RVEs reinforced with tens of CNTs that have relatively small aspect ratio</w:t>
      </w:r>
      <w:r w:rsidR="00EA5FF6">
        <w:rPr>
          <w:rFonts w:asciiTheme="majorBidi" w:hAnsiTheme="majorBidi" w:cstheme="majorBidi"/>
          <w:sz w:val="24"/>
          <w:szCs w:val="24"/>
          <w:lang w:bidi="ar-EG"/>
        </w:rPr>
        <w:t>s</w:t>
      </w:r>
      <w:r w:rsidR="00F33E81">
        <w:rPr>
          <w:rFonts w:asciiTheme="majorBidi" w:hAnsiTheme="majorBidi" w:cstheme="majorBidi"/>
          <w:sz w:val="24"/>
          <w:szCs w:val="24"/>
          <w:lang w:bidi="ar-EG"/>
        </w:rPr>
        <w:t xml:space="preserve"> </w:t>
      </w:r>
      <w:r w:rsidR="00F33E81">
        <w:rPr>
          <w:rFonts w:asciiTheme="majorBidi" w:hAnsiTheme="majorBidi" w:cstheme="majorBidi"/>
          <w:sz w:val="24"/>
          <w:szCs w:val="24"/>
          <w:lang w:bidi="ar-EG"/>
        </w:rPr>
        <w:fldChar w:fldCharType="begin"/>
      </w:r>
      <w:r w:rsidR="00065011">
        <w:rPr>
          <w:rFonts w:asciiTheme="majorBidi" w:hAnsiTheme="majorBidi" w:cstheme="majorBidi"/>
          <w:sz w:val="24"/>
          <w:szCs w:val="24"/>
          <w:lang w:bidi="ar-EG"/>
        </w:rPr>
        <w:instrText xml:space="preserve"> ADDIN ZOTERO_ITEM CSL_CITATION {"citationID":"GWndHqux","properties":{"formattedCitation":"[38]","plainCitation":"[38]","noteIndex":0},"citationItems":[{"id":63,"uris":["http://zotero.org/users/2762625/items/6QB2MJDT"],"uri":["http://zotero.org/users/2762625/items/6QB2MJDT"],"itemData":{"id":63,"type":"article-journal","title":"Multiscale micromechanical modeling of the constitutive response of carbon nanotube-reinforced structural adhesives","container-title":"International Journal of Solids and Structures","page":"2575-2589","volume":"51","issue":"14","source":"CrossRef","DOI":"10.1016/j.ijsolstr.2014.03.009","ISSN":"00207683","language":"en","author":[{"family":"Wernik","given":"J.M."},{"family":"Meguid","given":"S.A."}],"issued":{"date-parts":[["2014",7]]}}}],"schema":"https://github.com/citation-style-language/schema/raw/master/csl-citation.json"} </w:instrText>
      </w:r>
      <w:r w:rsidR="00F33E81">
        <w:rPr>
          <w:rFonts w:asciiTheme="majorBidi" w:hAnsiTheme="majorBidi" w:cstheme="majorBidi"/>
          <w:sz w:val="24"/>
          <w:szCs w:val="24"/>
          <w:lang w:bidi="ar-EG"/>
        </w:rPr>
        <w:fldChar w:fldCharType="separate"/>
      </w:r>
      <w:r w:rsidR="00F33E81" w:rsidRPr="00F33E81">
        <w:rPr>
          <w:rFonts w:ascii="Times New Roman" w:hAnsi="Times New Roman" w:cs="Times New Roman"/>
          <w:sz w:val="24"/>
        </w:rPr>
        <w:t>[38]</w:t>
      </w:r>
      <w:r w:rsidR="00F33E81">
        <w:rPr>
          <w:rFonts w:asciiTheme="majorBidi" w:hAnsiTheme="majorBidi" w:cstheme="majorBidi"/>
          <w:sz w:val="24"/>
          <w:szCs w:val="24"/>
          <w:lang w:bidi="ar-EG"/>
        </w:rPr>
        <w:fldChar w:fldCharType="end"/>
      </w:r>
      <w:r w:rsidR="00295A36">
        <w:rPr>
          <w:rFonts w:asciiTheme="majorBidi" w:hAnsiTheme="majorBidi" w:cstheme="majorBidi"/>
          <w:sz w:val="24"/>
          <w:szCs w:val="24"/>
          <w:lang w:bidi="ar-EG"/>
        </w:rPr>
        <w:t xml:space="preserve">. </w:t>
      </w:r>
      <w:r w:rsidR="003E782B">
        <w:rPr>
          <w:rFonts w:asciiTheme="majorBidi" w:hAnsiTheme="majorBidi" w:cstheme="majorBidi"/>
          <w:sz w:val="24"/>
          <w:szCs w:val="24"/>
          <w:lang w:bidi="ar-EG"/>
        </w:rPr>
        <w:t>S</w:t>
      </w:r>
      <w:r w:rsidR="00295A36">
        <w:rPr>
          <w:rFonts w:asciiTheme="majorBidi" w:hAnsiTheme="majorBidi" w:cstheme="majorBidi"/>
          <w:sz w:val="24"/>
          <w:szCs w:val="24"/>
          <w:lang w:bidi="ar-EG"/>
        </w:rPr>
        <w:t xml:space="preserve">uch small number of CNTs accounted for very small volume fractions and narrowed the scope of the investigations. </w:t>
      </w:r>
      <w:r w:rsidR="003E782B">
        <w:rPr>
          <w:rFonts w:asciiTheme="majorBidi" w:hAnsiTheme="majorBidi" w:cstheme="majorBidi"/>
          <w:sz w:val="24"/>
          <w:szCs w:val="24"/>
          <w:lang w:bidi="ar-EG"/>
        </w:rPr>
        <w:t xml:space="preserve">Additionally, </w:t>
      </w:r>
      <w:r w:rsidR="00D1158E">
        <w:rPr>
          <w:rFonts w:asciiTheme="majorBidi" w:hAnsiTheme="majorBidi" w:cstheme="majorBidi"/>
          <w:sz w:val="24"/>
          <w:szCs w:val="24"/>
          <w:lang w:bidi="ar-EG"/>
        </w:rPr>
        <w:t xml:space="preserve">the preprocessing part of the analysis related to the meshing stage is very challenging for larger systems </w:t>
      </w:r>
      <w:r w:rsidR="003E782B" w:rsidRPr="00CF3466">
        <w:rPr>
          <w:rFonts w:asciiTheme="majorBidi" w:hAnsiTheme="majorBidi" w:cstheme="majorBidi"/>
          <w:sz w:val="24"/>
          <w:szCs w:val="24"/>
        </w:rPr>
        <w:t xml:space="preserve">because the traditional FE method requires </w:t>
      </w:r>
      <w:r w:rsidR="00D1158E">
        <w:rPr>
          <w:rFonts w:asciiTheme="majorBidi" w:hAnsiTheme="majorBidi" w:cstheme="majorBidi"/>
          <w:sz w:val="24"/>
          <w:szCs w:val="24"/>
        </w:rPr>
        <w:t>both</w:t>
      </w:r>
      <w:r w:rsidR="003E782B" w:rsidRPr="00CF3466">
        <w:rPr>
          <w:rFonts w:asciiTheme="majorBidi" w:hAnsiTheme="majorBidi" w:cstheme="majorBidi"/>
          <w:sz w:val="24"/>
          <w:szCs w:val="24"/>
        </w:rPr>
        <w:t xml:space="preserve"> CNT</w:t>
      </w:r>
      <w:r w:rsidR="00D1158E">
        <w:rPr>
          <w:rFonts w:asciiTheme="majorBidi" w:hAnsiTheme="majorBidi" w:cstheme="majorBidi"/>
          <w:sz w:val="24"/>
          <w:szCs w:val="24"/>
        </w:rPr>
        <w:t>s</w:t>
      </w:r>
      <w:r w:rsidR="003E782B" w:rsidRPr="00CF3466">
        <w:rPr>
          <w:rFonts w:asciiTheme="majorBidi" w:hAnsiTheme="majorBidi" w:cstheme="majorBidi"/>
          <w:sz w:val="24"/>
          <w:szCs w:val="24"/>
        </w:rPr>
        <w:t xml:space="preserve"> and </w:t>
      </w:r>
      <w:r w:rsidR="00D1158E">
        <w:rPr>
          <w:rFonts w:asciiTheme="majorBidi" w:hAnsiTheme="majorBidi" w:cstheme="majorBidi"/>
          <w:sz w:val="24"/>
          <w:szCs w:val="24"/>
        </w:rPr>
        <w:t>surrounding matrix</w:t>
      </w:r>
      <w:r w:rsidR="003E782B" w:rsidRPr="00CF3466">
        <w:rPr>
          <w:rFonts w:asciiTheme="majorBidi" w:hAnsiTheme="majorBidi" w:cstheme="majorBidi"/>
          <w:sz w:val="24"/>
          <w:szCs w:val="24"/>
        </w:rPr>
        <w:t xml:space="preserve"> grids to be matched with each other and meshed as one part</w:t>
      </w:r>
      <w:r w:rsidR="00D1158E">
        <w:rPr>
          <w:rFonts w:asciiTheme="majorBidi" w:hAnsiTheme="majorBidi" w:cstheme="majorBidi"/>
          <w:sz w:val="24"/>
          <w:szCs w:val="24"/>
        </w:rPr>
        <w:t xml:space="preserve">. </w:t>
      </w:r>
      <w:r w:rsidR="00295A36">
        <w:rPr>
          <w:rFonts w:asciiTheme="majorBidi" w:hAnsiTheme="majorBidi" w:cstheme="majorBidi"/>
          <w:sz w:val="24"/>
          <w:szCs w:val="24"/>
          <w:lang w:bidi="ar-EG"/>
        </w:rPr>
        <w:t xml:space="preserve">For example, </w:t>
      </w:r>
      <w:proofErr w:type="spellStart"/>
      <w:r w:rsidR="00D1158E" w:rsidRPr="00CF3466">
        <w:rPr>
          <w:rFonts w:asciiTheme="majorBidi" w:hAnsiTheme="majorBidi" w:cstheme="majorBidi"/>
          <w:sz w:val="24"/>
          <w:szCs w:val="24"/>
        </w:rPr>
        <w:t>Lusti</w:t>
      </w:r>
      <w:proofErr w:type="spellEnd"/>
      <w:r w:rsidR="00D1158E" w:rsidRPr="00CF3466">
        <w:rPr>
          <w:rFonts w:asciiTheme="majorBidi" w:hAnsiTheme="majorBidi" w:cstheme="majorBidi"/>
          <w:sz w:val="24"/>
          <w:szCs w:val="24"/>
        </w:rPr>
        <w:t xml:space="preserve"> and </w:t>
      </w:r>
      <w:proofErr w:type="spellStart"/>
      <w:r w:rsidR="00D1158E" w:rsidRPr="00CF3466">
        <w:rPr>
          <w:rFonts w:asciiTheme="majorBidi" w:hAnsiTheme="majorBidi" w:cstheme="majorBidi"/>
          <w:sz w:val="24"/>
          <w:szCs w:val="24"/>
        </w:rPr>
        <w:t>Gusev</w:t>
      </w:r>
      <w:proofErr w:type="spellEnd"/>
      <w:r w:rsidR="00D1158E" w:rsidRPr="00CF3466">
        <w:rPr>
          <w:rFonts w:asciiTheme="majorBidi" w:hAnsiTheme="majorBidi" w:cstheme="majorBidi"/>
          <w:sz w:val="24"/>
          <w:szCs w:val="24"/>
        </w:rPr>
        <w:t xml:space="preserve"> </w:t>
      </w:r>
      <w:r w:rsidR="00615CC5" w:rsidRPr="009B2473">
        <w:rPr>
          <w:rFonts w:asciiTheme="majorBidi" w:hAnsiTheme="majorBidi" w:cstheme="majorBidi"/>
          <w:sz w:val="24"/>
          <w:szCs w:val="24"/>
          <w:highlight w:val="yellow"/>
        </w:rPr>
        <w:fldChar w:fldCharType="begin"/>
      </w:r>
      <w:r w:rsidR="00065011">
        <w:rPr>
          <w:rFonts w:asciiTheme="majorBidi" w:hAnsiTheme="majorBidi" w:cstheme="majorBidi"/>
          <w:sz w:val="24"/>
          <w:szCs w:val="24"/>
          <w:highlight w:val="yellow"/>
        </w:rPr>
        <w:instrText xml:space="preserve"> ADDIN ZOTERO_ITEM CSL_CITATION {"citationID":"11gYxlqh","properties":{"formattedCitation":"[37]","plainCitation":"[37]","noteIndex":0},"citationItems":[{"id":870,"uris":["http://zotero.org/users/2762625/items/4S88LSAP"],"uri":["http://zotero.org/users/2762625/items/4S88LSAP"],"itemData":{"id":870,"type":"article-journal","title":"Finite element predictions for the thermoelastic properties of nanotube reinforced polymers","container-title":"Modelling and Simulation in Materials Science and Engineering","page":"S107-S119","volume":"12","issue":"3","source":"CrossRef","DOI":"10.1088/0965-0393/12/3/S05","ISSN":"0965-0393, 1361-651X","author":[{"family":"Lusti","given":"Hans Rudolf"},{"family":"Gusev","given":"Andrei A"}],"issued":{"date-parts":[["2004",5,1]]}}}],"schema":"https://github.com/citation-style-language/schema/raw/master/csl-citation.json"} </w:instrText>
      </w:r>
      <w:r w:rsidR="00615CC5" w:rsidRPr="009B2473">
        <w:rPr>
          <w:rFonts w:asciiTheme="majorBidi" w:hAnsiTheme="majorBidi" w:cstheme="majorBidi"/>
          <w:sz w:val="24"/>
          <w:szCs w:val="24"/>
          <w:highlight w:val="yellow"/>
        </w:rPr>
        <w:fldChar w:fldCharType="separate"/>
      </w:r>
      <w:r w:rsidR="009B2473" w:rsidRPr="009B2473">
        <w:rPr>
          <w:rFonts w:ascii="Times New Roman" w:hAnsi="Times New Roman" w:cs="Times New Roman"/>
          <w:sz w:val="24"/>
          <w:highlight w:val="yellow"/>
        </w:rPr>
        <w:t>[37]</w:t>
      </w:r>
      <w:r w:rsidR="00615CC5" w:rsidRPr="009B2473">
        <w:rPr>
          <w:rFonts w:asciiTheme="majorBidi" w:hAnsiTheme="majorBidi" w:cstheme="majorBidi"/>
          <w:sz w:val="24"/>
          <w:szCs w:val="24"/>
          <w:highlight w:val="yellow"/>
        </w:rPr>
        <w:fldChar w:fldCharType="end"/>
      </w:r>
      <w:r w:rsidR="00615CC5" w:rsidRPr="00CF3466">
        <w:rPr>
          <w:rFonts w:asciiTheme="majorBidi" w:hAnsiTheme="majorBidi" w:cstheme="majorBidi"/>
          <w:sz w:val="24"/>
          <w:szCs w:val="24"/>
        </w:rPr>
        <w:t xml:space="preserve"> </w:t>
      </w:r>
      <w:r w:rsidR="00D1158E" w:rsidRPr="00CF3466">
        <w:rPr>
          <w:rFonts w:asciiTheme="majorBidi" w:hAnsiTheme="majorBidi" w:cstheme="majorBidi"/>
          <w:sz w:val="24"/>
          <w:szCs w:val="24"/>
        </w:rPr>
        <w:t xml:space="preserve">created </w:t>
      </w:r>
      <w:r w:rsidR="00F33E81">
        <w:rPr>
          <w:rFonts w:asciiTheme="majorBidi" w:hAnsiTheme="majorBidi" w:cstheme="majorBidi"/>
          <w:sz w:val="24"/>
          <w:szCs w:val="24"/>
        </w:rPr>
        <w:t xml:space="preserve">a </w:t>
      </w:r>
      <w:r w:rsidR="00D1158E" w:rsidRPr="00CF3466">
        <w:rPr>
          <w:rFonts w:asciiTheme="majorBidi" w:hAnsiTheme="majorBidi" w:cstheme="majorBidi"/>
          <w:sz w:val="24"/>
          <w:szCs w:val="24"/>
        </w:rPr>
        <w:t>FE model of straight CNT-reinforced composites by using a complicated three dimensional mesh generator</w:t>
      </w:r>
      <w:r w:rsidR="00615CC5">
        <w:rPr>
          <w:rFonts w:asciiTheme="majorBidi" w:hAnsiTheme="majorBidi" w:cstheme="majorBidi"/>
          <w:sz w:val="24"/>
          <w:szCs w:val="24"/>
        </w:rPr>
        <w:t xml:space="preserve">. </w:t>
      </w:r>
      <w:r w:rsidR="00D1158E" w:rsidRPr="00CF3466">
        <w:rPr>
          <w:rFonts w:asciiTheme="majorBidi" w:hAnsiTheme="majorBidi" w:cstheme="majorBidi"/>
          <w:sz w:val="24"/>
          <w:szCs w:val="24"/>
        </w:rPr>
        <w:t xml:space="preserve">A lot of efforts </w:t>
      </w:r>
      <w:r w:rsidR="00AE3B7C">
        <w:rPr>
          <w:rFonts w:asciiTheme="majorBidi" w:hAnsiTheme="majorBidi" w:cstheme="majorBidi"/>
          <w:sz w:val="24"/>
          <w:szCs w:val="24"/>
        </w:rPr>
        <w:t>were</w:t>
      </w:r>
      <w:r w:rsidR="00D1158E" w:rsidRPr="00CF3466">
        <w:rPr>
          <w:rFonts w:asciiTheme="majorBidi" w:hAnsiTheme="majorBidi" w:cstheme="majorBidi"/>
          <w:sz w:val="24"/>
          <w:szCs w:val="24"/>
        </w:rPr>
        <w:t xml:space="preserve"> made to create </w:t>
      </w:r>
      <w:r w:rsidR="00AE3B7C">
        <w:rPr>
          <w:rFonts w:asciiTheme="majorBidi" w:hAnsiTheme="majorBidi" w:cstheme="majorBidi"/>
          <w:sz w:val="24"/>
          <w:szCs w:val="24"/>
        </w:rPr>
        <w:t>these models</w:t>
      </w:r>
      <w:r w:rsidR="00D1158E" w:rsidRPr="00CF3466">
        <w:rPr>
          <w:rFonts w:asciiTheme="majorBidi" w:hAnsiTheme="majorBidi" w:cstheme="majorBidi"/>
          <w:sz w:val="24"/>
          <w:szCs w:val="24"/>
        </w:rPr>
        <w:t xml:space="preserve"> but there </w:t>
      </w:r>
      <w:r w:rsidR="00AE3B7C">
        <w:rPr>
          <w:rFonts w:asciiTheme="majorBidi" w:hAnsiTheme="majorBidi" w:cstheme="majorBidi"/>
          <w:sz w:val="24"/>
          <w:szCs w:val="24"/>
        </w:rPr>
        <w:t>were</w:t>
      </w:r>
      <w:r w:rsidR="00D1158E" w:rsidRPr="00CF3466">
        <w:rPr>
          <w:rFonts w:asciiTheme="majorBidi" w:hAnsiTheme="majorBidi" w:cstheme="majorBidi"/>
          <w:sz w:val="24"/>
          <w:szCs w:val="24"/>
        </w:rPr>
        <w:t xml:space="preserve"> still many highly distorted cells which may decrease the accuracy of the results. Moreover, the number of degree</w:t>
      </w:r>
      <w:r w:rsidR="00AE3B7C">
        <w:rPr>
          <w:rFonts w:asciiTheme="majorBidi" w:hAnsiTheme="majorBidi" w:cstheme="majorBidi"/>
          <w:sz w:val="24"/>
          <w:szCs w:val="24"/>
        </w:rPr>
        <w:t>s of freedom</w:t>
      </w:r>
      <w:r w:rsidR="00D1158E" w:rsidRPr="00CF3466">
        <w:rPr>
          <w:rFonts w:asciiTheme="majorBidi" w:hAnsiTheme="majorBidi" w:cstheme="majorBidi"/>
          <w:sz w:val="24"/>
          <w:szCs w:val="24"/>
        </w:rPr>
        <w:t xml:space="preserve"> </w:t>
      </w:r>
      <w:r w:rsidR="00A8387B">
        <w:rPr>
          <w:rFonts w:asciiTheme="majorBidi" w:hAnsiTheme="majorBidi" w:cstheme="majorBidi"/>
          <w:sz w:val="24"/>
          <w:szCs w:val="24"/>
        </w:rPr>
        <w:t>(</w:t>
      </w:r>
      <w:proofErr w:type="spellStart"/>
      <w:r w:rsidR="00A8387B">
        <w:rPr>
          <w:rFonts w:asciiTheme="majorBidi" w:hAnsiTheme="majorBidi" w:cstheme="majorBidi"/>
          <w:sz w:val="24"/>
          <w:szCs w:val="24"/>
        </w:rPr>
        <w:t>DoF</w:t>
      </w:r>
      <w:proofErr w:type="spellEnd"/>
      <w:r w:rsidR="00A8387B">
        <w:rPr>
          <w:rFonts w:asciiTheme="majorBidi" w:hAnsiTheme="majorBidi" w:cstheme="majorBidi"/>
          <w:sz w:val="24"/>
          <w:szCs w:val="24"/>
        </w:rPr>
        <w:t xml:space="preserve">) </w:t>
      </w:r>
      <w:r w:rsidR="00D1158E" w:rsidRPr="00CF3466">
        <w:rPr>
          <w:rFonts w:asciiTheme="majorBidi" w:hAnsiTheme="majorBidi" w:cstheme="majorBidi"/>
          <w:sz w:val="24"/>
          <w:szCs w:val="24"/>
        </w:rPr>
        <w:t xml:space="preserve">is also very </w:t>
      </w:r>
      <w:r w:rsidR="00F33E81">
        <w:rPr>
          <w:rFonts w:asciiTheme="majorBidi" w:hAnsiTheme="majorBidi" w:cstheme="majorBidi"/>
          <w:sz w:val="24"/>
          <w:szCs w:val="24"/>
        </w:rPr>
        <w:t>large</w:t>
      </w:r>
      <w:r w:rsidR="00D1158E" w:rsidRPr="00CF3466">
        <w:rPr>
          <w:rFonts w:asciiTheme="majorBidi" w:hAnsiTheme="majorBidi" w:cstheme="majorBidi"/>
          <w:sz w:val="24"/>
          <w:szCs w:val="24"/>
        </w:rPr>
        <w:t xml:space="preserve">. </w:t>
      </w:r>
      <w:r w:rsidR="00F33E81">
        <w:rPr>
          <w:rFonts w:asciiTheme="majorBidi" w:hAnsiTheme="majorBidi" w:cstheme="majorBidi"/>
          <w:sz w:val="24"/>
          <w:szCs w:val="24"/>
        </w:rPr>
        <w:t>For example, t</w:t>
      </w:r>
      <w:r w:rsidR="00D1158E" w:rsidRPr="00CF3466">
        <w:rPr>
          <w:rFonts w:asciiTheme="majorBidi" w:hAnsiTheme="majorBidi" w:cstheme="majorBidi"/>
          <w:sz w:val="24"/>
          <w:szCs w:val="24"/>
        </w:rPr>
        <w:t>he volume fraction of CNT</w:t>
      </w:r>
      <w:r w:rsidR="00F33E81">
        <w:rPr>
          <w:rFonts w:asciiTheme="majorBidi" w:hAnsiTheme="majorBidi" w:cstheme="majorBidi"/>
          <w:sz w:val="24"/>
          <w:szCs w:val="24"/>
        </w:rPr>
        <w:t>s</w:t>
      </w:r>
      <w:r w:rsidR="00D1158E" w:rsidRPr="00CF3466">
        <w:rPr>
          <w:rFonts w:asciiTheme="majorBidi" w:hAnsiTheme="majorBidi" w:cstheme="majorBidi"/>
          <w:sz w:val="24"/>
          <w:szCs w:val="24"/>
        </w:rPr>
        <w:t xml:space="preserve"> in Fig.1</w:t>
      </w:r>
      <w:r w:rsidR="00F33E81">
        <w:rPr>
          <w:rFonts w:asciiTheme="majorBidi" w:hAnsiTheme="majorBidi" w:cstheme="majorBidi"/>
          <w:sz w:val="24"/>
          <w:szCs w:val="24"/>
        </w:rPr>
        <w:t>(a)</w:t>
      </w:r>
      <w:r w:rsidR="00D1158E" w:rsidRPr="00CF3466">
        <w:rPr>
          <w:rFonts w:asciiTheme="majorBidi" w:hAnsiTheme="majorBidi" w:cstheme="majorBidi"/>
          <w:sz w:val="24"/>
          <w:szCs w:val="24"/>
        </w:rPr>
        <w:t xml:space="preserve"> is only 0.5%, but the composite </w:t>
      </w:r>
      <w:r w:rsidR="00F33E81">
        <w:rPr>
          <w:rFonts w:asciiTheme="majorBidi" w:hAnsiTheme="majorBidi" w:cstheme="majorBidi"/>
          <w:sz w:val="24"/>
          <w:szCs w:val="24"/>
        </w:rPr>
        <w:t>is</w:t>
      </w:r>
      <w:r w:rsidR="00D1158E" w:rsidRPr="00CF3466">
        <w:rPr>
          <w:rFonts w:asciiTheme="majorBidi" w:hAnsiTheme="majorBidi" w:cstheme="majorBidi"/>
          <w:sz w:val="24"/>
          <w:szCs w:val="24"/>
        </w:rPr>
        <w:t xml:space="preserve"> meshed </w:t>
      </w:r>
      <w:r w:rsidR="00615CC5">
        <w:rPr>
          <w:rFonts w:asciiTheme="majorBidi" w:hAnsiTheme="majorBidi" w:cstheme="majorBidi"/>
          <w:sz w:val="24"/>
          <w:szCs w:val="24"/>
        </w:rPr>
        <w:t>with</w:t>
      </w:r>
      <w:r w:rsidR="00D1158E" w:rsidRPr="00CF3466">
        <w:rPr>
          <w:rFonts w:asciiTheme="majorBidi" w:hAnsiTheme="majorBidi" w:cstheme="majorBidi"/>
          <w:sz w:val="24"/>
          <w:szCs w:val="24"/>
        </w:rPr>
        <w:t xml:space="preserve"> </w:t>
      </w:r>
      <m:oMath>
        <m:sSup>
          <m:sSupPr>
            <m:ctrlPr>
              <w:rPr>
                <w:rFonts w:ascii="Cambria Math" w:hAnsi="Cambria Math" w:cstheme="majorBidi"/>
                <w:sz w:val="24"/>
                <w:szCs w:val="24"/>
              </w:rPr>
            </m:ctrlPr>
          </m:sSupPr>
          <m:e>
            <m:r>
              <m:rPr>
                <m:nor/>
              </m:rPr>
              <w:rPr>
                <w:rFonts w:asciiTheme="majorBidi" w:hAnsiTheme="majorBidi" w:cstheme="majorBidi"/>
                <w:sz w:val="24"/>
                <w:szCs w:val="24"/>
              </w:rPr>
              <m:t>2.16×10</m:t>
            </m:r>
          </m:e>
          <m:sup>
            <m:r>
              <m:rPr>
                <m:nor/>
              </m:rPr>
              <w:rPr>
                <w:rFonts w:asciiTheme="majorBidi" w:hAnsiTheme="majorBidi" w:cstheme="majorBidi"/>
                <w:sz w:val="24"/>
                <w:szCs w:val="24"/>
              </w:rPr>
              <m:t>7</m:t>
            </m:r>
          </m:sup>
        </m:sSup>
      </m:oMath>
      <w:r w:rsidR="00D1158E" w:rsidRPr="00CF3466">
        <w:rPr>
          <w:rFonts w:asciiTheme="majorBidi" w:hAnsiTheme="majorBidi" w:cstheme="majorBidi"/>
          <w:sz w:val="24"/>
          <w:szCs w:val="24"/>
        </w:rPr>
        <w:t xml:space="preserve"> tetrahedral elements. Alian and Meguid </w:t>
      </w:r>
      <w:r w:rsidR="00615CC5">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0IS1vtf8","properties":{"formattedCitation":"[43]","plainCitation":"[43]","noteIndex":0},"citationItems":[{"id":1451,"uris":["http://zotero.org/users/2762625/items/UITJ973I"],"uri":["http://zotero.org/users/2762625/items/UITJ973I"],"itemData":{"id":1451,"type":"article-journal","title":"Multiscale modeling of the coupled electromechanical behavior of multifunctional nanocomposites","container-title":"Composite Structures","page":"826-835","volume":"208","source":"Crossref","DOI":"10.1016/j.compstruct.2018.10.066","ISSN":"02638223","language":"en","author":[{"family":"Alian","given":"A.R."},{"family":"Meguid","given":"S.A."}],"issued":{"date-parts":[["2019",1]]}}}],"schema":"https://github.com/citation-style-language/schema/raw/master/csl-citation.json"} </w:instrText>
      </w:r>
      <w:r w:rsidR="00615CC5">
        <w:rPr>
          <w:rFonts w:asciiTheme="majorBidi" w:hAnsiTheme="majorBidi" w:cstheme="majorBidi"/>
          <w:sz w:val="24"/>
          <w:szCs w:val="24"/>
        </w:rPr>
        <w:fldChar w:fldCharType="separate"/>
      </w:r>
      <w:r w:rsidR="009B2473" w:rsidRPr="009B2473">
        <w:rPr>
          <w:rFonts w:ascii="Times New Roman" w:hAnsi="Times New Roman" w:cs="Times New Roman"/>
          <w:sz w:val="24"/>
        </w:rPr>
        <w:t>[43]</w:t>
      </w:r>
      <w:r w:rsidR="00615CC5">
        <w:rPr>
          <w:rFonts w:asciiTheme="majorBidi" w:hAnsiTheme="majorBidi" w:cstheme="majorBidi"/>
          <w:sz w:val="24"/>
          <w:szCs w:val="24"/>
        </w:rPr>
        <w:fldChar w:fldCharType="end"/>
      </w:r>
      <w:r w:rsidR="00615CC5">
        <w:rPr>
          <w:rFonts w:asciiTheme="majorBidi" w:hAnsiTheme="majorBidi" w:cstheme="majorBidi"/>
          <w:sz w:val="24"/>
          <w:szCs w:val="24"/>
        </w:rPr>
        <w:t xml:space="preserve"> </w:t>
      </w:r>
      <w:r w:rsidR="00D1158E" w:rsidRPr="00CF3466">
        <w:rPr>
          <w:rFonts w:asciiTheme="majorBidi" w:hAnsiTheme="majorBidi" w:cstheme="majorBidi"/>
          <w:sz w:val="24"/>
          <w:szCs w:val="24"/>
        </w:rPr>
        <w:t xml:space="preserve">also used the traditional FE model to study the mechanical-electrical behavior of composites reinforced by straight CNTs, but due to the difficulties in the meshing process, the CNT volume fraction </w:t>
      </w:r>
      <w:r w:rsidR="00883954">
        <w:rPr>
          <w:rFonts w:asciiTheme="majorBidi" w:hAnsiTheme="majorBidi" w:cstheme="majorBidi"/>
          <w:sz w:val="24"/>
          <w:szCs w:val="24"/>
        </w:rPr>
        <w:t>was</w:t>
      </w:r>
      <w:r w:rsidR="00D1158E" w:rsidRPr="00CF3466">
        <w:rPr>
          <w:rFonts w:asciiTheme="majorBidi" w:hAnsiTheme="majorBidi" w:cstheme="majorBidi"/>
          <w:sz w:val="24"/>
          <w:szCs w:val="24"/>
        </w:rPr>
        <w:t xml:space="preserve"> only </w:t>
      </w:r>
      <w:r w:rsidR="00883954">
        <w:rPr>
          <w:rFonts w:asciiTheme="majorBidi" w:hAnsiTheme="majorBidi" w:cstheme="majorBidi"/>
          <w:sz w:val="24"/>
          <w:szCs w:val="24"/>
        </w:rPr>
        <w:t xml:space="preserve">limited to </w:t>
      </w:r>
      <w:r w:rsidR="00D1158E" w:rsidRPr="00CF3466">
        <w:rPr>
          <w:rFonts w:asciiTheme="majorBidi" w:hAnsiTheme="majorBidi" w:cstheme="majorBidi"/>
          <w:sz w:val="24"/>
          <w:szCs w:val="24"/>
        </w:rPr>
        <w:t xml:space="preserve">0.3% in their research. </w:t>
      </w:r>
    </w:p>
    <w:p w14:paraId="6FBC0158" w14:textId="58F6B305" w:rsidR="00361A23" w:rsidRPr="00CF3466" w:rsidRDefault="00361A23" w:rsidP="009B2473">
      <w:pPr>
        <w:spacing w:line="360" w:lineRule="auto"/>
        <w:ind w:firstLine="420"/>
        <w:jc w:val="both"/>
        <w:rPr>
          <w:rFonts w:asciiTheme="majorBidi" w:hAnsiTheme="majorBidi" w:cstheme="majorBidi"/>
          <w:sz w:val="24"/>
          <w:szCs w:val="24"/>
        </w:rPr>
      </w:pPr>
      <w:r w:rsidRPr="00CF3466">
        <w:rPr>
          <w:rFonts w:asciiTheme="majorBidi" w:hAnsiTheme="majorBidi" w:cstheme="majorBidi"/>
          <w:sz w:val="24"/>
          <w:szCs w:val="24"/>
        </w:rPr>
        <w:t xml:space="preserve">More recently, the “embedded element technique” </w:t>
      </w:r>
      <w:r>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8DtxZnIk","properties":{"formattedCitation":"[36,45]","plainCitation":"[36,45]","noteIndex":0},"citationItems":[{"id":518,"uris":["http://zotero.org/users/2762625/items/ESQARP9F"],"uri":["http://zotero.org/users/2762625/items/ESQARP9F"],"itemData":{"id":518,"type":"article-journal","title":"Effect of waviness and orientation of carbon nanotubes on random apparent material properties and RVE size of CNT reinforced composites","container-title":"Composite Structures","page":"870-882","volume":"152","source":"CrossRef","DOI":"10.1016/j.compstruct.2016.06.009","ISSN":"02638223","language":"en","author":[{"family":"Savvas","given":"Dimitrios"},{"family":"Stefanou","given":"George"},{"family":"Papadopoulos","given":"Vissarion"},{"family":"Papadrakakis","given":"Manolis"}],"issued":{"date-parts":[["2016",9]]}}},{"id":1418,"uris":["http://zotero.org/users/2762625/items/QVQA6HH2"],"uri":["http://zotero.org/users/2762625/items/QVQA6HH2"],"itemData":{"id":1418,"type":"article-journal","title":"Multiscale electro-mechanical modeling of carbon nanotube composites","container-title":"Computational Materials Science","page":"169-180","volume":"135","source":"Crossref","DOI":"10.1016/j.commatsci.2017.04.019","ISSN":"09270256","language":"en","author":[{"family":"Grabowski","given":"Krzysztof"},{"family":"Zbyrad","given":"Paulina"},{"family":"Uhl","given":"Tadeusz"},{"family":"Staszewski","given":"Wieslaw J."},{"family":"Packo","given":"Pawel"}],"issued":{"date-parts":[["2017",7]]}}}],"schema":"https://github.com/citation-style-language/schema/raw/master/csl-citation.json"} </w:instrText>
      </w:r>
      <w:r>
        <w:rPr>
          <w:rFonts w:asciiTheme="majorBidi" w:hAnsiTheme="majorBidi" w:cstheme="majorBidi"/>
          <w:sz w:val="24"/>
          <w:szCs w:val="24"/>
        </w:rPr>
        <w:fldChar w:fldCharType="separate"/>
      </w:r>
      <w:r w:rsidR="009B2473" w:rsidRPr="009B2473">
        <w:rPr>
          <w:rFonts w:ascii="Times New Roman" w:hAnsi="Times New Roman" w:cs="Times New Roman"/>
          <w:sz w:val="24"/>
        </w:rPr>
        <w:t>[36,45]</w:t>
      </w:r>
      <w:r>
        <w:rPr>
          <w:rFonts w:asciiTheme="majorBidi" w:hAnsiTheme="majorBidi" w:cstheme="majorBidi"/>
          <w:sz w:val="24"/>
          <w:szCs w:val="24"/>
        </w:rPr>
        <w:fldChar w:fldCharType="end"/>
      </w:r>
      <w:r w:rsidRPr="00CF3466">
        <w:rPr>
          <w:rFonts w:asciiTheme="majorBidi" w:hAnsiTheme="majorBidi" w:cstheme="majorBidi"/>
          <w:sz w:val="24"/>
          <w:szCs w:val="24"/>
        </w:rPr>
        <w:t xml:space="preserve"> is used to simplify the meshing process. The CNTs are meshed as beam elements and their</w:t>
      </w:r>
      <w:r>
        <w:rPr>
          <w:rFonts w:asciiTheme="majorBidi" w:hAnsiTheme="majorBidi" w:cstheme="majorBidi"/>
          <w:sz w:val="24"/>
          <w:szCs w:val="24"/>
        </w:rPr>
        <w:t xml:space="preserve"> </w:t>
      </w:r>
      <w:proofErr w:type="spellStart"/>
      <w:r w:rsidR="00A8387B">
        <w:rPr>
          <w:rFonts w:asciiTheme="majorBidi" w:hAnsiTheme="majorBidi" w:cstheme="majorBidi"/>
          <w:sz w:val="24"/>
          <w:szCs w:val="24"/>
        </w:rPr>
        <w:t>DoF</w:t>
      </w:r>
      <w:proofErr w:type="spellEnd"/>
      <w:r w:rsidRPr="00CF3466">
        <w:rPr>
          <w:rFonts w:asciiTheme="majorBidi" w:hAnsiTheme="majorBidi" w:cstheme="majorBidi"/>
          <w:sz w:val="24"/>
          <w:szCs w:val="24"/>
        </w:rPr>
        <w:t xml:space="preserve"> are embedded into the polymer </w:t>
      </w:r>
      <w:r w:rsidRPr="00CF3466">
        <w:rPr>
          <w:rFonts w:asciiTheme="majorBidi" w:hAnsiTheme="majorBidi" w:cstheme="majorBidi"/>
          <w:sz w:val="24"/>
          <w:szCs w:val="24"/>
        </w:rPr>
        <w:lastRenderedPageBreak/>
        <w:t xml:space="preserve">by modifying the stiffness matrix of each polymer element. However, only kinematic relation between CNT and polymer is considered in this method while the more important issue, namely the interacting forces in between, </w:t>
      </w:r>
      <w:r>
        <w:rPr>
          <w:rFonts w:asciiTheme="majorBidi" w:hAnsiTheme="majorBidi" w:cstheme="majorBidi"/>
          <w:sz w:val="24"/>
          <w:szCs w:val="24"/>
        </w:rPr>
        <w:t>are</w:t>
      </w:r>
      <w:r w:rsidRPr="00CF3466">
        <w:rPr>
          <w:rFonts w:asciiTheme="majorBidi" w:hAnsiTheme="majorBidi" w:cstheme="majorBidi"/>
          <w:sz w:val="24"/>
          <w:szCs w:val="24"/>
        </w:rPr>
        <w:t xml:space="preserve"> not accounted for. In summary, unnecessary simplifying assumptions are introduced to overcome the difficulties in the meshing process, and they will also decrease the accuracy of the results.</w:t>
      </w:r>
    </w:p>
    <w:p w14:paraId="14D9D487" w14:textId="06A097BC" w:rsidR="00676382" w:rsidRDefault="00676382" w:rsidP="00883954">
      <w:pPr>
        <w:spacing w:before="120" w:after="0" w:line="360" w:lineRule="auto"/>
        <w:rPr>
          <w:rFonts w:asciiTheme="majorBidi" w:hAnsiTheme="majorBidi" w:cstheme="majorBidi"/>
          <w:noProof/>
          <w:sz w:val="24"/>
          <w:szCs w:val="24"/>
        </w:rPr>
      </w:pPr>
      <w:r w:rsidRPr="00CF3466">
        <w:rPr>
          <w:rFonts w:asciiTheme="majorBidi" w:hAnsiTheme="majorBidi" w:cstheme="majorBidi"/>
          <w:noProof/>
          <w:sz w:val="24"/>
          <w:szCs w:val="24"/>
          <w:lang w:val="en-US" w:eastAsia="zh-CN"/>
        </w:rPr>
        <w:drawing>
          <wp:inline distT="0" distB="0" distL="0" distR="0" wp14:anchorId="717D2FA5" wp14:editId="1DF4B0E9">
            <wp:extent cx="3687400" cy="194400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1980"/>
                    <a:stretch/>
                  </pic:blipFill>
                  <pic:spPr bwMode="auto">
                    <a:xfrm>
                      <a:off x="0" y="0"/>
                      <a:ext cx="3687400" cy="1944000"/>
                    </a:xfrm>
                    <a:prstGeom prst="rect">
                      <a:avLst/>
                    </a:prstGeom>
                    <a:noFill/>
                    <a:ln>
                      <a:noFill/>
                    </a:ln>
                    <a:extLst>
                      <a:ext uri="{53640926-AAD7-44D8-BBD7-CCE9431645EC}">
                        <a14:shadowObscured xmlns:a14="http://schemas.microsoft.com/office/drawing/2010/main"/>
                      </a:ext>
                    </a:extLst>
                  </pic:spPr>
                </pic:pic>
              </a:graphicData>
            </a:graphic>
          </wp:inline>
        </w:drawing>
      </w:r>
      <w:r w:rsidR="00A06D84">
        <w:rPr>
          <w:rFonts w:asciiTheme="majorBidi" w:hAnsiTheme="majorBidi" w:cstheme="majorBidi"/>
          <w:noProof/>
          <w:sz w:val="24"/>
          <w:szCs w:val="24"/>
        </w:rPr>
        <w:t xml:space="preserve">  </w:t>
      </w:r>
      <w:r w:rsidR="00883954">
        <w:rPr>
          <w:rFonts w:asciiTheme="majorBidi" w:hAnsiTheme="majorBidi" w:cstheme="majorBidi"/>
          <w:noProof/>
          <w:sz w:val="24"/>
          <w:szCs w:val="24"/>
        </w:rPr>
        <w:t xml:space="preserve">       </w:t>
      </w:r>
      <w:r w:rsidR="00A06D84" w:rsidRPr="00A06D84">
        <w:rPr>
          <w:rFonts w:asciiTheme="majorBidi" w:hAnsiTheme="majorBidi" w:cstheme="majorBidi"/>
          <w:noProof/>
          <w:sz w:val="24"/>
          <w:szCs w:val="24"/>
          <w:lang w:val="en-US" w:eastAsia="zh-CN"/>
        </w:rPr>
        <w:drawing>
          <wp:inline distT="0" distB="0" distL="0" distR="0" wp14:anchorId="3986E99E" wp14:editId="6DBF93F1">
            <wp:extent cx="1825410" cy="1944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5410" cy="1944000"/>
                    </a:xfrm>
                    <a:prstGeom prst="rect">
                      <a:avLst/>
                    </a:prstGeom>
                    <a:noFill/>
                    <a:ln>
                      <a:noFill/>
                    </a:ln>
                  </pic:spPr>
                </pic:pic>
              </a:graphicData>
            </a:graphic>
          </wp:inline>
        </w:drawing>
      </w:r>
    </w:p>
    <w:p w14:paraId="5168C57C" w14:textId="5D638E1C" w:rsidR="00A75023" w:rsidRPr="00CF3466" w:rsidRDefault="00A75023" w:rsidP="00883954">
      <w:pPr>
        <w:spacing w:after="0" w:line="240" w:lineRule="auto"/>
        <w:rPr>
          <w:rFonts w:asciiTheme="majorBidi" w:hAnsiTheme="majorBidi" w:cstheme="majorBidi"/>
          <w:sz w:val="24"/>
          <w:szCs w:val="24"/>
        </w:rPr>
      </w:pPr>
      <w:r>
        <w:rPr>
          <w:rFonts w:asciiTheme="majorBidi" w:hAnsiTheme="majorBidi" w:cstheme="majorBidi"/>
          <w:sz w:val="24"/>
          <w:szCs w:val="24"/>
        </w:rPr>
        <w:t xml:space="preserve">               </w:t>
      </w:r>
      <w:r w:rsidR="00883954">
        <w:rPr>
          <w:rFonts w:asciiTheme="majorBidi" w:hAnsiTheme="majorBidi" w:cstheme="majorBidi"/>
          <w:sz w:val="24"/>
          <w:szCs w:val="24"/>
        </w:rPr>
        <w:t xml:space="preserve">                           </w:t>
      </w:r>
      <w:r>
        <w:rPr>
          <w:rFonts w:asciiTheme="majorBidi" w:hAnsiTheme="majorBidi" w:cstheme="majorBidi"/>
          <w:sz w:val="24"/>
          <w:szCs w:val="24"/>
        </w:rPr>
        <w:t xml:space="preserve">    (a)                                                    </w:t>
      </w:r>
      <w:r w:rsidR="00883954">
        <w:rPr>
          <w:rFonts w:asciiTheme="majorBidi" w:hAnsiTheme="majorBidi" w:cstheme="majorBidi"/>
          <w:sz w:val="24"/>
          <w:szCs w:val="24"/>
        </w:rPr>
        <w:t xml:space="preserve">                       </w:t>
      </w:r>
      <w:r>
        <w:rPr>
          <w:rFonts w:asciiTheme="majorBidi" w:hAnsiTheme="majorBidi" w:cstheme="majorBidi"/>
          <w:sz w:val="24"/>
          <w:szCs w:val="24"/>
        </w:rPr>
        <w:t xml:space="preserve">    (</w:t>
      </w:r>
      <w:proofErr w:type="gramStart"/>
      <w:r w:rsidR="00883954">
        <w:rPr>
          <w:rFonts w:asciiTheme="majorBidi" w:hAnsiTheme="majorBidi" w:cstheme="majorBidi"/>
          <w:sz w:val="24"/>
          <w:szCs w:val="24"/>
        </w:rPr>
        <w:t>b</w:t>
      </w:r>
      <w:proofErr w:type="gramEnd"/>
      <w:r>
        <w:rPr>
          <w:rFonts w:asciiTheme="majorBidi" w:hAnsiTheme="majorBidi" w:cstheme="majorBidi"/>
          <w:sz w:val="24"/>
          <w:szCs w:val="24"/>
        </w:rPr>
        <w:t>)</w:t>
      </w:r>
    </w:p>
    <w:p w14:paraId="795DE150" w14:textId="6ED29EE4" w:rsidR="001E52FB" w:rsidRPr="001E52FB" w:rsidRDefault="00676382" w:rsidP="00C26FB1">
      <w:pPr>
        <w:shd w:val="clear" w:color="auto" w:fill="FFFFFF"/>
        <w:spacing w:after="360"/>
        <w:jc w:val="center"/>
        <w:rPr>
          <w:rFonts w:ascii="Times New Roman" w:eastAsia="Times New Roman" w:hAnsi="Times New Roman" w:cs="Times New Roman"/>
          <w:sz w:val="25"/>
          <w:szCs w:val="25"/>
          <w:lang w:eastAsia="en-CA"/>
        </w:rPr>
      </w:pPr>
      <w:r w:rsidRPr="00C26FB1">
        <w:rPr>
          <w:rFonts w:asciiTheme="majorBidi" w:hAnsiTheme="majorBidi" w:cstheme="majorBidi"/>
          <w:b/>
          <w:bCs/>
          <w:sz w:val="24"/>
          <w:szCs w:val="24"/>
        </w:rPr>
        <w:t>Fig.</w:t>
      </w:r>
      <w:r w:rsidR="00C26FB1">
        <w:rPr>
          <w:rFonts w:asciiTheme="majorBidi" w:hAnsiTheme="majorBidi" w:cstheme="majorBidi"/>
          <w:b/>
          <w:bCs/>
          <w:sz w:val="24"/>
          <w:szCs w:val="24"/>
        </w:rPr>
        <w:t xml:space="preserve"> </w:t>
      </w:r>
      <w:r w:rsidRPr="00C26FB1">
        <w:rPr>
          <w:rFonts w:asciiTheme="majorBidi" w:hAnsiTheme="majorBidi" w:cstheme="majorBidi"/>
          <w:b/>
          <w:bCs/>
          <w:sz w:val="24"/>
          <w:szCs w:val="24"/>
        </w:rPr>
        <w:t>1</w:t>
      </w:r>
      <w:r w:rsidR="00C26FB1" w:rsidRPr="00C26FB1">
        <w:rPr>
          <w:rFonts w:asciiTheme="majorBidi" w:hAnsiTheme="majorBidi" w:cstheme="majorBidi"/>
          <w:b/>
          <w:bCs/>
          <w:sz w:val="24"/>
          <w:szCs w:val="24"/>
        </w:rPr>
        <w:t>.</w:t>
      </w:r>
      <w:r w:rsidRPr="00CF3466">
        <w:rPr>
          <w:rFonts w:asciiTheme="majorBidi" w:hAnsiTheme="majorBidi" w:cstheme="majorBidi"/>
          <w:sz w:val="24"/>
          <w:szCs w:val="24"/>
        </w:rPr>
        <w:t xml:space="preserve"> </w:t>
      </w:r>
      <w:r w:rsidR="009B2473">
        <w:rPr>
          <w:rFonts w:asciiTheme="majorBidi" w:hAnsiTheme="majorBidi" w:cstheme="majorBidi"/>
          <w:sz w:val="24"/>
          <w:szCs w:val="24"/>
        </w:rPr>
        <w:t>T</w:t>
      </w:r>
      <w:r w:rsidR="009B2473" w:rsidRPr="00CF3466">
        <w:rPr>
          <w:rFonts w:asciiTheme="majorBidi" w:hAnsiTheme="majorBidi" w:cstheme="majorBidi"/>
          <w:sz w:val="24"/>
          <w:szCs w:val="24"/>
        </w:rPr>
        <w:t xml:space="preserve">raditional FE </w:t>
      </w:r>
      <w:r w:rsidR="009B2473">
        <w:rPr>
          <w:rFonts w:asciiTheme="majorBidi" w:hAnsiTheme="majorBidi" w:cstheme="majorBidi"/>
          <w:sz w:val="24"/>
          <w:szCs w:val="24"/>
        </w:rPr>
        <w:t xml:space="preserve">models of </w:t>
      </w:r>
      <w:r w:rsidRPr="00CF3466">
        <w:rPr>
          <w:rFonts w:asciiTheme="majorBidi" w:hAnsiTheme="majorBidi" w:cstheme="majorBidi"/>
          <w:sz w:val="24"/>
          <w:szCs w:val="24"/>
        </w:rPr>
        <w:t>composite</w:t>
      </w:r>
      <w:r w:rsidR="00A06D84">
        <w:rPr>
          <w:rFonts w:asciiTheme="majorBidi" w:hAnsiTheme="majorBidi" w:cstheme="majorBidi"/>
          <w:sz w:val="24"/>
          <w:szCs w:val="24"/>
        </w:rPr>
        <w:t>s reinforced with</w:t>
      </w:r>
      <w:r w:rsidRPr="00CF3466">
        <w:rPr>
          <w:rFonts w:asciiTheme="majorBidi" w:hAnsiTheme="majorBidi" w:cstheme="majorBidi"/>
          <w:sz w:val="24"/>
          <w:szCs w:val="24"/>
        </w:rPr>
        <w:t xml:space="preserve"> straight CNT</w:t>
      </w:r>
      <w:r w:rsidR="00A06D84">
        <w:rPr>
          <w:rFonts w:asciiTheme="majorBidi" w:hAnsiTheme="majorBidi" w:cstheme="majorBidi"/>
          <w:sz w:val="24"/>
          <w:szCs w:val="24"/>
        </w:rPr>
        <w:t>s</w:t>
      </w:r>
      <w:r w:rsidR="009B2473">
        <w:rPr>
          <w:rFonts w:asciiTheme="majorBidi" w:hAnsiTheme="majorBidi" w:cstheme="majorBidi"/>
          <w:sz w:val="24"/>
          <w:szCs w:val="24"/>
        </w:rPr>
        <w:t xml:space="preserve"> that were modeled with</w:t>
      </w:r>
      <w:r w:rsidR="00A06D84">
        <w:rPr>
          <w:rFonts w:asciiTheme="majorBidi" w:hAnsiTheme="majorBidi" w:cstheme="majorBidi"/>
          <w:sz w:val="24"/>
          <w:szCs w:val="24"/>
        </w:rPr>
        <w:t xml:space="preserve"> (a)</w:t>
      </w:r>
      <w:r w:rsidRPr="00CF3466">
        <w:rPr>
          <w:rFonts w:asciiTheme="majorBidi" w:hAnsiTheme="majorBidi" w:cstheme="majorBidi"/>
          <w:sz w:val="24"/>
          <w:szCs w:val="24"/>
        </w:rPr>
        <w:t xml:space="preserve"> </w:t>
      </w:r>
      <w:r w:rsidR="009B2473">
        <w:rPr>
          <w:rFonts w:asciiTheme="majorBidi" w:hAnsiTheme="majorBidi" w:cstheme="majorBidi"/>
          <w:sz w:val="24"/>
          <w:szCs w:val="24"/>
        </w:rPr>
        <w:t>l</w:t>
      </w:r>
      <w:r w:rsidR="009B2473" w:rsidRPr="009B2473">
        <w:rPr>
          <w:rFonts w:asciiTheme="majorBidi" w:hAnsiTheme="majorBidi" w:cstheme="majorBidi"/>
          <w:sz w:val="24"/>
          <w:szCs w:val="24"/>
        </w:rPr>
        <w:t xml:space="preserve">inear tetrahedral elements </w:t>
      </w:r>
      <w:r w:rsidR="009B2473">
        <w:rPr>
          <w:rFonts w:asciiTheme="majorBidi" w:hAnsiTheme="majorBidi" w:cstheme="majorBidi"/>
          <w:sz w:val="24"/>
          <w:szCs w:val="24"/>
        </w:rPr>
        <w:t xml:space="preserve">(from Ref. </w:t>
      </w:r>
      <w:r w:rsidR="009B2473">
        <w:rPr>
          <w:rFonts w:asciiTheme="majorBidi" w:hAnsiTheme="majorBidi" w:cstheme="majorBidi"/>
          <w:sz w:val="24"/>
          <w:szCs w:val="24"/>
        </w:rPr>
        <w:fldChar w:fldCharType="begin"/>
      </w:r>
      <w:r w:rsidR="00065011">
        <w:rPr>
          <w:rFonts w:asciiTheme="majorBidi" w:hAnsiTheme="majorBidi" w:cstheme="majorBidi"/>
          <w:sz w:val="24"/>
          <w:szCs w:val="24"/>
        </w:rPr>
        <w:instrText xml:space="preserve"> ADDIN ZOTERO_ITEM CSL_CITATION {"citationID":"gYUjS1QW","properties":{"formattedCitation":"[37]","plainCitation":"[37]","noteIndex":0},"citationItems":[{"id":870,"uris":["http://zotero.org/users/2762625/items/4S88LSAP"],"uri":["http://zotero.org/users/2762625/items/4S88LSAP"],"itemData":{"id":870,"type":"article-journal","title":"Finite element predictions for the thermoelastic properties of nanotube reinforced polymers","container-title":"Modelling and Simulation in Materials Science and Engineering","page":"S107-S119","volume":"12","issue":"3","source":"CrossRef","DOI":"10.1088/0965-0393/12/3/S05","ISSN":"0965-0393, 1361-651X","author":[{"family":"Lusti","given":"Hans Rudolf"},{"family":"Gusev","given":"Andrei A"}],"issued":{"date-parts":[["2004",5,1]]}}}],"schema":"https://github.com/citation-style-language/schema/raw/master/csl-citation.json"} </w:instrText>
      </w:r>
      <w:r w:rsidR="009B2473">
        <w:rPr>
          <w:rFonts w:asciiTheme="majorBidi" w:hAnsiTheme="majorBidi" w:cstheme="majorBidi"/>
          <w:sz w:val="24"/>
          <w:szCs w:val="24"/>
        </w:rPr>
        <w:fldChar w:fldCharType="separate"/>
      </w:r>
      <w:r w:rsidR="009B2473" w:rsidRPr="009B2473">
        <w:rPr>
          <w:rFonts w:ascii="Times New Roman" w:hAnsi="Times New Roman" w:cs="Times New Roman"/>
          <w:sz w:val="24"/>
        </w:rPr>
        <w:t>[37]</w:t>
      </w:r>
      <w:r w:rsidR="009B2473">
        <w:rPr>
          <w:rFonts w:asciiTheme="majorBidi" w:hAnsiTheme="majorBidi" w:cstheme="majorBidi"/>
          <w:sz w:val="24"/>
          <w:szCs w:val="24"/>
        </w:rPr>
        <w:fldChar w:fldCharType="end"/>
      </w:r>
      <w:r w:rsidR="009B2473">
        <w:rPr>
          <w:rFonts w:asciiTheme="majorBidi" w:hAnsiTheme="majorBidi" w:cstheme="majorBidi"/>
          <w:sz w:val="24"/>
          <w:szCs w:val="24"/>
        </w:rPr>
        <w:t>) and (b) b</w:t>
      </w:r>
      <w:r w:rsidR="001E52FB" w:rsidRPr="001E52FB">
        <w:rPr>
          <w:rFonts w:ascii="Times New Roman" w:eastAsia="Times New Roman" w:hAnsi="Times New Roman" w:cs="Times New Roman"/>
          <w:sz w:val="25"/>
          <w:szCs w:val="25"/>
          <w:lang w:eastAsia="en-CA"/>
        </w:rPr>
        <w:t xml:space="preserve">eam elements </w:t>
      </w:r>
      <w:r w:rsidR="00C26FB1">
        <w:rPr>
          <w:rFonts w:ascii="Times New Roman" w:eastAsia="Times New Roman" w:hAnsi="Times New Roman" w:cs="Times New Roman"/>
          <w:sz w:val="25"/>
          <w:szCs w:val="25"/>
          <w:lang w:eastAsia="en-CA"/>
        </w:rPr>
        <w:t xml:space="preserve">(from Ref. </w:t>
      </w:r>
      <w:r w:rsidR="00C26FB1">
        <w:rPr>
          <w:rFonts w:ascii="Times New Roman" w:eastAsia="Times New Roman" w:hAnsi="Times New Roman" w:cs="Times New Roman"/>
          <w:sz w:val="25"/>
          <w:szCs w:val="25"/>
          <w:lang w:eastAsia="en-CA"/>
        </w:rPr>
        <w:fldChar w:fldCharType="begin"/>
      </w:r>
      <w:r w:rsidR="00065011">
        <w:rPr>
          <w:rFonts w:ascii="Times New Roman" w:eastAsia="Times New Roman" w:hAnsi="Times New Roman" w:cs="Times New Roman"/>
          <w:sz w:val="25"/>
          <w:szCs w:val="25"/>
          <w:lang w:eastAsia="en-CA"/>
        </w:rPr>
        <w:instrText xml:space="preserve"> ADDIN ZOTERO_ITEM CSL_CITATION {"citationID":"vV9WYwgn","properties":{"formattedCitation":"[45]","plainCitation":"[45]","noteIndex":0},"citationItems":[{"id":1418,"uris":["http://zotero.org/users/2762625/items/QVQA6HH2"],"uri":["http://zotero.org/users/2762625/items/QVQA6HH2"],"itemData":{"id":1418,"type":"article-journal","title":"Multiscale electro-mechanical modeling of carbon nanotube composites","container-title":"Computational Materials Science","page":"169-180","volume":"135","source":"Crossref","DOI":"10.1016/j.commatsci.2017.04.019","ISSN":"09270256","language":"en","author":[{"family":"Grabowski","given":"Krzysztof"},{"family":"Zbyrad","given":"Paulina"},{"family":"Uhl","given":"Tadeusz"},{"family":"Staszewski","given":"Wieslaw J."},{"family":"Packo","given":"Pawel"}],"issued":{"date-parts":[["2017",7]]}}}],"schema":"https://github.com/citation-style-language/schema/raw/master/csl-citation.json"} </w:instrText>
      </w:r>
      <w:r w:rsidR="00C26FB1">
        <w:rPr>
          <w:rFonts w:ascii="Times New Roman" w:eastAsia="Times New Roman" w:hAnsi="Times New Roman" w:cs="Times New Roman"/>
          <w:sz w:val="25"/>
          <w:szCs w:val="25"/>
          <w:lang w:eastAsia="en-CA"/>
        </w:rPr>
        <w:fldChar w:fldCharType="separate"/>
      </w:r>
      <w:r w:rsidR="00C26FB1" w:rsidRPr="00C26FB1">
        <w:rPr>
          <w:rFonts w:ascii="Times New Roman" w:hAnsi="Times New Roman" w:cs="Times New Roman"/>
          <w:sz w:val="25"/>
        </w:rPr>
        <w:t>[45]</w:t>
      </w:r>
      <w:r w:rsidR="00C26FB1">
        <w:rPr>
          <w:rFonts w:ascii="Times New Roman" w:eastAsia="Times New Roman" w:hAnsi="Times New Roman" w:cs="Times New Roman"/>
          <w:sz w:val="25"/>
          <w:szCs w:val="25"/>
          <w:lang w:eastAsia="en-CA"/>
        </w:rPr>
        <w:fldChar w:fldCharType="end"/>
      </w:r>
      <w:r w:rsidR="00C26FB1">
        <w:rPr>
          <w:rFonts w:ascii="Times New Roman" w:eastAsia="Times New Roman" w:hAnsi="Times New Roman" w:cs="Times New Roman"/>
          <w:sz w:val="25"/>
          <w:szCs w:val="25"/>
          <w:lang w:eastAsia="en-CA"/>
        </w:rPr>
        <w:t>).</w:t>
      </w:r>
    </w:p>
    <w:p w14:paraId="3F249105" w14:textId="7E9DC946" w:rsidR="00676382" w:rsidRPr="00CF3466" w:rsidRDefault="00676382" w:rsidP="00926BA4">
      <w:pPr>
        <w:spacing w:line="360" w:lineRule="auto"/>
        <w:ind w:firstLine="420"/>
        <w:jc w:val="both"/>
        <w:rPr>
          <w:rFonts w:asciiTheme="majorBidi" w:hAnsiTheme="majorBidi" w:cstheme="majorBidi"/>
          <w:sz w:val="24"/>
          <w:szCs w:val="24"/>
        </w:rPr>
      </w:pPr>
      <w:r w:rsidRPr="00CF3466">
        <w:rPr>
          <w:rFonts w:asciiTheme="majorBidi" w:hAnsiTheme="majorBidi" w:cstheme="majorBidi"/>
          <w:sz w:val="24"/>
          <w:szCs w:val="24"/>
        </w:rPr>
        <w:t xml:space="preserve">In this study, we adopt </w:t>
      </w:r>
      <w:r w:rsidR="00C26FB1">
        <w:rPr>
          <w:rFonts w:asciiTheme="majorBidi" w:hAnsiTheme="majorBidi" w:cstheme="majorBidi"/>
          <w:sz w:val="24"/>
          <w:szCs w:val="24"/>
        </w:rPr>
        <w:t>the</w:t>
      </w:r>
      <w:r w:rsidRPr="00CF3466">
        <w:rPr>
          <w:rFonts w:asciiTheme="majorBidi" w:hAnsiTheme="majorBidi" w:cstheme="majorBidi"/>
          <w:sz w:val="24"/>
          <w:szCs w:val="24"/>
        </w:rPr>
        <w:t xml:space="preserve"> </w:t>
      </w:r>
      <w:r w:rsidR="00C26FB1">
        <w:rPr>
          <w:rFonts w:asciiTheme="majorBidi" w:hAnsiTheme="majorBidi" w:cstheme="majorBidi"/>
          <w:sz w:val="24"/>
          <w:szCs w:val="24"/>
        </w:rPr>
        <w:t>i</w:t>
      </w:r>
      <w:r w:rsidRPr="00CF3466">
        <w:rPr>
          <w:rFonts w:asciiTheme="majorBidi" w:hAnsiTheme="majorBidi" w:cstheme="majorBidi"/>
          <w:sz w:val="24"/>
          <w:szCs w:val="24"/>
        </w:rPr>
        <w:t xml:space="preserve">mmersed FE method that allows the </w:t>
      </w:r>
      <w:r w:rsidR="00C26FB1">
        <w:rPr>
          <w:rFonts w:asciiTheme="majorBidi" w:hAnsiTheme="majorBidi" w:cstheme="majorBidi"/>
          <w:sz w:val="24"/>
          <w:szCs w:val="24"/>
        </w:rPr>
        <w:t xml:space="preserve">dispersed </w:t>
      </w:r>
      <w:r w:rsidRPr="00CF3466">
        <w:rPr>
          <w:rFonts w:asciiTheme="majorBidi" w:hAnsiTheme="majorBidi" w:cstheme="majorBidi"/>
          <w:sz w:val="24"/>
          <w:szCs w:val="24"/>
        </w:rPr>
        <w:t>CNT</w:t>
      </w:r>
      <w:r w:rsidR="00C26FB1">
        <w:rPr>
          <w:rFonts w:asciiTheme="majorBidi" w:hAnsiTheme="majorBidi" w:cstheme="majorBidi"/>
          <w:sz w:val="24"/>
          <w:szCs w:val="24"/>
        </w:rPr>
        <w:t>s</w:t>
      </w:r>
      <w:r w:rsidRPr="00CF3466">
        <w:rPr>
          <w:rFonts w:asciiTheme="majorBidi" w:hAnsiTheme="majorBidi" w:cstheme="majorBidi"/>
          <w:sz w:val="24"/>
          <w:szCs w:val="24"/>
        </w:rPr>
        <w:t xml:space="preserve"> and the polymer</w:t>
      </w:r>
      <w:r w:rsidR="00C26FB1">
        <w:rPr>
          <w:rFonts w:asciiTheme="majorBidi" w:hAnsiTheme="majorBidi" w:cstheme="majorBidi"/>
          <w:sz w:val="24"/>
          <w:szCs w:val="24"/>
        </w:rPr>
        <w:t xml:space="preserve"> matrix</w:t>
      </w:r>
      <w:r w:rsidRPr="00CF3466">
        <w:rPr>
          <w:rFonts w:asciiTheme="majorBidi" w:hAnsiTheme="majorBidi" w:cstheme="majorBidi"/>
          <w:sz w:val="24"/>
          <w:szCs w:val="24"/>
        </w:rPr>
        <w:t xml:space="preserve"> to be </w:t>
      </w:r>
      <w:r w:rsidR="00C26FB1">
        <w:rPr>
          <w:rFonts w:asciiTheme="majorBidi" w:hAnsiTheme="majorBidi" w:cstheme="majorBidi"/>
          <w:sz w:val="24"/>
          <w:szCs w:val="24"/>
        </w:rPr>
        <w:t>meshed</w:t>
      </w:r>
      <w:r w:rsidRPr="00CF3466">
        <w:rPr>
          <w:rFonts w:asciiTheme="majorBidi" w:hAnsiTheme="majorBidi" w:cstheme="majorBidi"/>
          <w:sz w:val="24"/>
          <w:szCs w:val="24"/>
        </w:rPr>
        <w:t xml:space="preserve"> independently but simulated </w:t>
      </w:r>
      <w:r w:rsidR="00C26FB1">
        <w:rPr>
          <w:rFonts w:asciiTheme="majorBidi" w:hAnsiTheme="majorBidi" w:cstheme="majorBidi"/>
          <w:sz w:val="24"/>
          <w:szCs w:val="24"/>
        </w:rPr>
        <w:t xml:space="preserve">simultaneously </w:t>
      </w:r>
      <w:r w:rsidRPr="00CF3466">
        <w:rPr>
          <w:rFonts w:asciiTheme="majorBidi" w:hAnsiTheme="majorBidi" w:cstheme="majorBidi"/>
          <w:sz w:val="24"/>
          <w:szCs w:val="24"/>
        </w:rPr>
        <w:t xml:space="preserve">as a coupled system. It means that the polymer can be discretized as a regular grid, irrespective of the complex nature of the CNT network. </w:t>
      </w:r>
      <w:r w:rsidR="00D04990">
        <w:rPr>
          <w:rFonts w:asciiTheme="majorBidi" w:hAnsiTheme="majorBidi" w:cstheme="majorBidi"/>
          <w:sz w:val="24"/>
          <w:szCs w:val="24"/>
        </w:rPr>
        <w:t>Using the developed technique, we managed</w:t>
      </w:r>
      <w:r w:rsidRPr="00CF3466">
        <w:rPr>
          <w:rFonts w:asciiTheme="majorBidi" w:hAnsiTheme="majorBidi" w:cstheme="majorBidi"/>
          <w:sz w:val="24"/>
          <w:szCs w:val="24"/>
        </w:rPr>
        <w:t xml:space="preserve"> to simulate realistic composite</w:t>
      </w:r>
      <w:r w:rsidR="00D04990">
        <w:rPr>
          <w:rFonts w:asciiTheme="majorBidi" w:hAnsiTheme="majorBidi" w:cstheme="majorBidi"/>
          <w:sz w:val="24"/>
          <w:szCs w:val="24"/>
        </w:rPr>
        <w:t xml:space="preserve"> systems</w:t>
      </w:r>
      <w:r w:rsidRPr="00CF3466">
        <w:rPr>
          <w:rFonts w:asciiTheme="majorBidi" w:hAnsiTheme="majorBidi" w:cstheme="majorBidi"/>
          <w:sz w:val="24"/>
          <w:szCs w:val="24"/>
        </w:rPr>
        <w:t xml:space="preserve"> containing </w:t>
      </w:r>
      <w:r w:rsidR="00C934D7">
        <w:rPr>
          <w:rFonts w:asciiTheme="majorBidi" w:hAnsiTheme="majorBidi" w:cstheme="majorBidi"/>
          <w:sz w:val="24"/>
          <w:szCs w:val="24"/>
        </w:rPr>
        <w:t xml:space="preserve">high concentrations of </w:t>
      </w:r>
      <w:r w:rsidRPr="00CF3466">
        <w:rPr>
          <w:rFonts w:asciiTheme="majorBidi" w:hAnsiTheme="majorBidi" w:cstheme="majorBidi"/>
          <w:sz w:val="24"/>
          <w:szCs w:val="24"/>
        </w:rPr>
        <w:t>CNT</w:t>
      </w:r>
      <w:r w:rsidR="00C934D7">
        <w:rPr>
          <w:rFonts w:asciiTheme="majorBidi" w:hAnsiTheme="majorBidi" w:cstheme="majorBidi"/>
          <w:sz w:val="24"/>
          <w:szCs w:val="24"/>
        </w:rPr>
        <w:t>s of different morphologies</w:t>
      </w:r>
      <w:r w:rsidRPr="00CF3466">
        <w:rPr>
          <w:rFonts w:asciiTheme="majorBidi" w:hAnsiTheme="majorBidi" w:cstheme="majorBidi"/>
          <w:sz w:val="24"/>
          <w:szCs w:val="24"/>
        </w:rPr>
        <w:t xml:space="preserve">. </w:t>
      </w:r>
      <w:r w:rsidR="0044636B">
        <w:rPr>
          <w:rFonts w:asciiTheme="majorBidi" w:hAnsiTheme="majorBidi" w:cstheme="majorBidi"/>
          <w:sz w:val="24"/>
          <w:szCs w:val="24"/>
        </w:rPr>
        <w:t>A fully bonded interface was considered between the randomly distributed nanotubes and the surrounding matrix</w:t>
      </w:r>
      <w:r w:rsidRPr="00CF3466">
        <w:rPr>
          <w:rFonts w:asciiTheme="majorBidi" w:hAnsiTheme="majorBidi" w:cstheme="majorBidi"/>
          <w:sz w:val="24"/>
          <w:szCs w:val="24"/>
        </w:rPr>
        <w:t xml:space="preserve">. </w:t>
      </w:r>
      <w:r w:rsidR="0044636B">
        <w:rPr>
          <w:rFonts w:asciiTheme="majorBidi" w:hAnsiTheme="majorBidi" w:cstheme="majorBidi"/>
          <w:sz w:val="24"/>
          <w:szCs w:val="24"/>
        </w:rPr>
        <w:t xml:space="preserve">Unlike the </w:t>
      </w:r>
      <w:r w:rsidRPr="00CF3466">
        <w:rPr>
          <w:rFonts w:asciiTheme="majorBidi" w:hAnsiTheme="majorBidi" w:cstheme="majorBidi"/>
          <w:sz w:val="24"/>
          <w:szCs w:val="24"/>
        </w:rPr>
        <w:t xml:space="preserve">embedded element technique which embeds the </w:t>
      </w:r>
      <w:r w:rsidR="0044636B" w:rsidRPr="00CF3466">
        <w:rPr>
          <w:rFonts w:asciiTheme="majorBidi" w:hAnsiTheme="majorBidi" w:cstheme="majorBidi"/>
          <w:sz w:val="24"/>
          <w:szCs w:val="24"/>
        </w:rPr>
        <w:t xml:space="preserve">degree </w:t>
      </w:r>
      <w:r w:rsidR="0044636B">
        <w:rPr>
          <w:rFonts w:asciiTheme="majorBidi" w:hAnsiTheme="majorBidi" w:cstheme="majorBidi"/>
          <w:sz w:val="24"/>
          <w:szCs w:val="24"/>
        </w:rPr>
        <w:t xml:space="preserve">of </w:t>
      </w:r>
      <w:r w:rsidRPr="00CF3466">
        <w:rPr>
          <w:rFonts w:asciiTheme="majorBidi" w:hAnsiTheme="majorBidi" w:cstheme="majorBidi"/>
          <w:sz w:val="24"/>
          <w:szCs w:val="24"/>
        </w:rPr>
        <w:t>freedom</w:t>
      </w:r>
      <w:r w:rsidR="0044636B">
        <w:rPr>
          <w:rFonts w:asciiTheme="majorBidi" w:hAnsiTheme="majorBidi" w:cstheme="majorBidi"/>
          <w:sz w:val="24"/>
          <w:szCs w:val="24"/>
        </w:rPr>
        <w:t>s of the</w:t>
      </w:r>
      <w:r w:rsidR="009106DB">
        <w:rPr>
          <w:rFonts w:asciiTheme="majorBidi" w:hAnsiTheme="majorBidi" w:cstheme="majorBidi"/>
          <w:sz w:val="24"/>
          <w:szCs w:val="24"/>
        </w:rPr>
        <w:t xml:space="preserve"> beam elements representing the distributed</w:t>
      </w:r>
      <w:r w:rsidR="0044636B">
        <w:rPr>
          <w:rFonts w:asciiTheme="majorBidi" w:hAnsiTheme="majorBidi" w:cstheme="majorBidi"/>
          <w:sz w:val="24"/>
          <w:szCs w:val="24"/>
        </w:rPr>
        <w:t xml:space="preserve"> </w:t>
      </w:r>
      <w:r w:rsidR="0044636B" w:rsidRPr="00CF3466">
        <w:rPr>
          <w:rFonts w:asciiTheme="majorBidi" w:hAnsiTheme="majorBidi" w:cstheme="majorBidi"/>
          <w:sz w:val="24"/>
          <w:szCs w:val="24"/>
        </w:rPr>
        <w:t>CNT</w:t>
      </w:r>
      <w:r w:rsidR="0044636B">
        <w:rPr>
          <w:rFonts w:asciiTheme="majorBidi" w:hAnsiTheme="majorBidi" w:cstheme="majorBidi"/>
          <w:sz w:val="24"/>
          <w:szCs w:val="24"/>
        </w:rPr>
        <w:t>s</w:t>
      </w:r>
      <w:r w:rsidRPr="00CF3466">
        <w:rPr>
          <w:rFonts w:asciiTheme="majorBidi" w:hAnsiTheme="majorBidi" w:cstheme="majorBidi"/>
          <w:sz w:val="24"/>
          <w:szCs w:val="24"/>
        </w:rPr>
        <w:t xml:space="preserve">, the equilibrium equation of </w:t>
      </w:r>
      <w:r w:rsidR="009106DB">
        <w:rPr>
          <w:rFonts w:asciiTheme="majorBidi" w:hAnsiTheme="majorBidi" w:cstheme="majorBidi"/>
          <w:sz w:val="24"/>
          <w:szCs w:val="24"/>
        </w:rPr>
        <w:t xml:space="preserve">the 3D elements representing a </w:t>
      </w:r>
      <w:r w:rsidRPr="00CF3466">
        <w:rPr>
          <w:rFonts w:asciiTheme="majorBidi" w:hAnsiTheme="majorBidi" w:cstheme="majorBidi"/>
          <w:sz w:val="24"/>
          <w:szCs w:val="24"/>
        </w:rPr>
        <w:t>CNT</w:t>
      </w:r>
      <w:r w:rsidR="009106DB">
        <w:rPr>
          <w:rFonts w:asciiTheme="majorBidi" w:hAnsiTheme="majorBidi" w:cstheme="majorBidi"/>
          <w:sz w:val="24"/>
          <w:szCs w:val="24"/>
        </w:rPr>
        <w:t xml:space="preserve"> in our model</w:t>
      </w:r>
      <w:r w:rsidRPr="00CF3466">
        <w:rPr>
          <w:rFonts w:asciiTheme="majorBidi" w:hAnsiTheme="majorBidi" w:cstheme="majorBidi"/>
          <w:sz w:val="24"/>
          <w:szCs w:val="24"/>
        </w:rPr>
        <w:t xml:space="preserve"> is embedded into the equilibrium equation of the polymer according to the Newton's third law. Therefore, both kinematic and mechanic relations between </w:t>
      </w:r>
      <w:r w:rsidR="009106DB">
        <w:rPr>
          <w:rFonts w:asciiTheme="majorBidi" w:hAnsiTheme="majorBidi" w:cstheme="majorBidi"/>
          <w:sz w:val="24"/>
          <w:szCs w:val="24"/>
        </w:rPr>
        <w:t xml:space="preserve">the composite constituents </w:t>
      </w:r>
      <w:r w:rsidRPr="00CF3466">
        <w:rPr>
          <w:rFonts w:asciiTheme="majorBidi" w:hAnsiTheme="majorBidi" w:cstheme="majorBidi"/>
          <w:sz w:val="24"/>
          <w:szCs w:val="24"/>
        </w:rPr>
        <w:t xml:space="preserve">are considered in the </w:t>
      </w:r>
      <w:r w:rsidR="009106DB">
        <w:rPr>
          <w:rFonts w:asciiTheme="majorBidi" w:hAnsiTheme="majorBidi" w:cstheme="majorBidi"/>
          <w:sz w:val="24"/>
          <w:szCs w:val="24"/>
        </w:rPr>
        <w:t>proposed i</w:t>
      </w:r>
      <w:r w:rsidRPr="00CF3466">
        <w:rPr>
          <w:rFonts w:asciiTheme="majorBidi" w:hAnsiTheme="majorBidi" w:cstheme="majorBidi"/>
          <w:sz w:val="24"/>
          <w:szCs w:val="24"/>
        </w:rPr>
        <w:t xml:space="preserve">mmersed FE </w:t>
      </w:r>
      <w:r w:rsidR="009106DB">
        <w:rPr>
          <w:rFonts w:asciiTheme="majorBidi" w:hAnsiTheme="majorBidi" w:cstheme="majorBidi"/>
          <w:sz w:val="24"/>
          <w:szCs w:val="24"/>
        </w:rPr>
        <w:t>approach</w:t>
      </w:r>
      <w:r w:rsidR="008274C6">
        <w:rPr>
          <w:rFonts w:asciiTheme="majorBidi" w:hAnsiTheme="majorBidi" w:cstheme="majorBidi"/>
          <w:sz w:val="24"/>
          <w:szCs w:val="24"/>
        </w:rPr>
        <w:t xml:space="preserve">. The developed method is validated by comparing its results for different cases with those obtained with the traditional finite element simulations and then used to investigate the effect of volume fraction and waviness </w:t>
      </w:r>
      <w:r w:rsidR="00287071">
        <w:rPr>
          <w:rFonts w:asciiTheme="majorBidi" w:hAnsiTheme="majorBidi" w:cstheme="majorBidi"/>
          <w:sz w:val="24"/>
          <w:szCs w:val="24"/>
        </w:rPr>
        <w:t xml:space="preserve">of CNTs </w:t>
      </w:r>
      <w:r w:rsidR="008274C6">
        <w:rPr>
          <w:rFonts w:asciiTheme="majorBidi" w:hAnsiTheme="majorBidi" w:cstheme="majorBidi"/>
          <w:sz w:val="24"/>
          <w:szCs w:val="24"/>
        </w:rPr>
        <w:t xml:space="preserve">on the mechanical properties of epoxy-based nanocomposites. </w:t>
      </w:r>
    </w:p>
    <w:p w14:paraId="78DC4647" w14:textId="60A6D7BF" w:rsidR="00676382" w:rsidRDefault="00676382" w:rsidP="00926BA4">
      <w:pPr>
        <w:spacing w:line="360" w:lineRule="auto"/>
        <w:ind w:firstLine="420"/>
        <w:jc w:val="both"/>
        <w:rPr>
          <w:rFonts w:asciiTheme="majorBidi" w:hAnsiTheme="majorBidi" w:cstheme="majorBidi"/>
          <w:sz w:val="24"/>
          <w:szCs w:val="24"/>
        </w:rPr>
      </w:pPr>
      <w:r w:rsidRPr="00CF3466">
        <w:rPr>
          <w:rFonts w:asciiTheme="majorBidi" w:hAnsiTheme="majorBidi" w:cstheme="majorBidi"/>
          <w:sz w:val="24"/>
          <w:szCs w:val="24"/>
        </w:rPr>
        <w:lastRenderedPageBreak/>
        <w:t xml:space="preserve">It should be mentioned that the </w:t>
      </w:r>
      <w:r w:rsidR="00287071">
        <w:rPr>
          <w:rFonts w:asciiTheme="majorBidi" w:hAnsiTheme="majorBidi" w:cstheme="majorBidi"/>
          <w:sz w:val="24"/>
          <w:szCs w:val="24"/>
        </w:rPr>
        <w:t>developed i</w:t>
      </w:r>
      <w:r w:rsidRPr="00CF3466">
        <w:rPr>
          <w:rFonts w:asciiTheme="majorBidi" w:hAnsiTheme="majorBidi" w:cstheme="majorBidi"/>
          <w:sz w:val="24"/>
          <w:szCs w:val="24"/>
        </w:rPr>
        <w:t xml:space="preserve">mmersed FE </w:t>
      </w:r>
      <w:r w:rsidR="00287071">
        <w:rPr>
          <w:rFonts w:asciiTheme="majorBidi" w:hAnsiTheme="majorBidi" w:cstheme="majorBidi"/>
          <w:sz w:val="24"/>
          <w:szCs w:val="24"/>
        </w:rPr>
        <w:t>approach</w:t>
      </w:r>
      <w:r w:rsidRPr="00CF3466">
        <w:rPr>
          <w:rFonts w:asciiTheme="majorBidi" w:hAnsiTheme="majorBidi" w:cstheme="majorBidi"/>
          <w:sz w:val="24"/>
          <w:szCs w:val="24"/>
        </w:rPr>
        <w:t xml:space="preserve"> can </w:t>
      </w:r>
      <w:r w:rsidR="00287071">
        <w:rPr>
          <w:rFonts w:asciiTheme="majorBidi" w:hAnsiTheme="majorBidi" w:cstheme="majorBidi"/>
          <w:sz w:val="24"/>
          <w:szCs w:val="24"/>
        </w:rPr>
        <w:t xml:space="preserve">utilized </w:t>
      </w:r>
      <w:r w:rsidRPr="00CF3466">
        <w:rPr>
          <w:rFonts w:asciiTheme="majorBidi" w:hAnsiTheme="majorBidi" w:cstheme="majorBidi"/>
          <w:sz w:val="24"/>
          <w:szCs w:val="24"/>
        </w:rPr>
        <w:t xml:space="preserve">be </w:t>
      </w:r>
      <w:r w:rsidR="00287071">
        <w:rPr>
          <w:rFonts w:asciiTheme="majorBidi" w:hAnsiTheme="majorBidi" w:cstheme="majorBidi"/>
          <w:sz w:val="24"/>
          <w:szCs w:val="24"/>
        </w:rPr>
        <w:t>model</w:t>
      </w:r>
      <w:r w:rsidRPr="00CF3466">
        <w:rPr>
          <w:rFonts w:asciiTheme="majorBidi" w:hAnsiTheme="majorBidi" w:cstheme="majorBidi"/>
          <w:sz w:val="24"/>
          <w:szCs w:val="24"/>
        </w:rPr>
        <w:t xml:space="preserve"> </w:t>
      </w:r>
      <w:r w:rsidR="00287071">
        <w:rPr>
          <w:rFonts w:asciiTheme="majorBidi" w:hAnsiTheme="majorBidi" w:cstheme="majorBidi"/>
          <w:sz w:val="24"/>
          <w:szCs w:val="24"/>
        </w:rPr>
        <w:t>different</w:t>
      </w:r>
      <w:r w:rsidRPr="00CF3466">
        <w:rPr>
          <w:rFonts w:asciiTheme="majorBidi" w:hAnsiTheme="majorBidi" w:cstheme="majorBidi"/>
          <w:sz w:val="24"/>
          <w:szCs w:val="24"/>
        </w:rPr>
        <w:t xml:space="preserve"> particle-reinforced composites</w:t>
      </w:r>
      <w:r w:rsidR="00287071">
        <w:rPr>
          <w:rFonts w:asciiTheme="majorBidi" w:hAnsiTheme="majorBidi" w:cstheme="majorBidi"/>
          <w:sz w:val="24"/>
          <w:szCs w:val="24"/>
        </w:rPr>
        <w:t xml:space="preserve"> with complex f</w:t>
      </w:r>
      <w:r w:rsidR="00287071" w:rsidRPr="00287071">
        <w:rPr>
          <w:rFonts w:asciiTheme="majorBidi" w:hAnsiTheme="majorBidi" w:cstheme="majorBidi"/>
          <w:sz w:val="24"/>
          <w:szCs w:val="24"/>
        </w:rPr>
        <w:t>iber architectures</w:t>
      </w:r>
      <w:r w:rsidR="00287071">
        <w:rPr>
          <w:rFonts w:asciiTheme="majorBidi" w:hAnsiTheme="majorBidi" w:cstheme="majorBidi"/>
          <w:sz w:val="24"/>
          <w:szCs w:val="24"/>
        </w:rPr>
        <w:t xml:space="preserve"> and dispersion states</w:t>
      </w:r>
      <w:r w:rsidRPr="00CF3466">
        <w:rPr>
          <w:rFonts w:asciiTheme="majorBidi" w:hAnsiTheme="majorBidi" w:cstheme="majorBidi"/>
          <w:sz w:val="24"/>
          <w:szCs w:val="24"/>
        </w:rPr>
        <w:t xml:space="preserve">. </w:t>
      </w:r>
      <w:r w:rsidR="00287071">
        <w:rPr>
          <w:rFonts w:asciiTheme="majorBidi" w:hAnsiTheme="majorBidi" w:cstheme="majorBidi"/>
          <w:sz w:val="24"/>
          <w:szCs w:val="24"/>
        </w:rPr>
        <w:t xml:space="preserve">This model can also be coupled with electrical models to </w:t>
      </w:r>
      <w:r w:rsidR="00883954">
        <w:rPr>
          <w:rFonts w:asciiTheme="majorBidi" w:hAnsiTheme="majorBidi" w:cstheme="majorBidi"/>
          <w:sz w:val="24"/>
          <w:szCs w:val="24"/>
        </w:rPr>
        <w:t xml:space="preserve">determine the electromechanical coupling of nanocomposites-based sensors. </w:t>
      </w:r>
      <w:r w:rsidR="00287071">
        <w:rPr>
          <w:rFonts w:asciiTheme="majorBidi" w:hAnsiTheme="majorBidi" w:cstheme="majorBidi"/>
          <w:sz w:val="24"/>
          <w:szCs w:val="24"/>
        </w:rPr>
        <w:t xml:space="preserve"> </w:t>
      </w:r>
    </w:p>
    <w:p w14:paraId="32E9FD67" w14:textId="58B39E1C" w:rsidR="00676382" w:rsidRPr="00646406" w:rsidRDefault="00676382" w:rsidP="00676382">
      <w:pPr>
        <w:pStyle w:val="1"/>
        <w:rPr>
          <w:rFonts w:asciiTheme="majorBidi" w:hAnsiTheme="majorBidi" w:cstheme="majorBidi"/>
          <w:sz w:val="28"/>
          <w:szCs w:val="28"/>
        </w:rPr>
      </w:pPr>
      <w:r w:rsidRPr="00646406">
        <w:rPr>
          <w:rFonts w:asciiTheme="majorBidi" w:hAnsiTheme="majorBidi" w:cstheme="majorBidi"/>
          <w:sz w:val="28"/>
          <w:szCs w:val="28"/>
        </w:rPr>
        <w:t xml:space="preserve">Immersed </w:t>
      </w:r>
      <w:r w:rsidR="005C2787">
        <w:rPr>
          <w:rFonts w:asciiTheme="majorBidi" w:hAnsiTheme="majorBidi" w:cstheme="majorBidi"/>
          <w:sz w:val="28"/>
          <w:szCs w:val="28"/>
        </w:rPr>
        <w:t>f</w:t>
      </w:r>
      <w:r w:rsidRPr="00646406">
        <w:rPr>
          <w:rFonts w:asciiTheme="majorBidi" w:hAnsiTheme="majorBidi" w:cstheme="majorBidi"/>
          <w:sz w:val="28"/>
          <w:szCs w:val="28"/>
        </w:rPr>
        <w:t xml:space="preserve">inite </w:t>
      </w:r>
      <w:r w:rsidR="005C2787">
        <w:rPr>
          <w:rFonts w:asciiTheme="majorBidi" w:hAnsiTheme="majorBidi" w:cstheme="majorBidi"/>
          <w:sz w:val="28"/>
          <w:szCs w:val="28"/>
        </w:rPr>
        <w:t>e</w:t>
      </w:r>
      <w:r w:rsidRPr="00646406">
        <w:rPr>
          <w:rFonts w:asciiTheme="majorBidi" w:hAnsiTheme="majorBidi" w:cstheme="majorBidi"/>
          <w:sz w:val="28"/>
          <w:szCs w:val="28"/>
        </w:rPr>
        <w:t xml:space="preserve">lement </w:t>
      </w:r>
      <w:r w:rsidR="005C2787">
        <w:rPr>
          <w:rFonts w:asciiTheme="majorBidi" w:hAnsiTheme="majorBidi" w:cstheme="majorBidi"/>
          <w:sz w:val="28"/>
          <w:szCs w:val="28"/>
        </w:rPr>
        <w:t>m</w:t>
      </w:r>
      <w:r w:rsidR="00997AC6">
        <w:rPr>
          <w:rFonts w:asciiTheme="majorBidi" w:hAnsiTheme="majorBidi" w:cstheme="majorBidi"/>
          <w:sz w:val="28"/>
          <w:szCs w:val="28"/>
        </w:rPr>
        <w:t xml:space="preserve">odeling </w:t>
      </w:r>
      <w:r w:rsidR="005C2787">
        <w:rPr>
          <w:rFonts w:asciiTheme="majorBidi" w:hAnsiTheme="majorBidi" w:cstheme="majorBidi"/>
          <w:sz w:val="28"/>
          <w:szCs w:val="28"/>
        </w:rPr>
        <w:t>p</w:t>
      </w:r>
      <w:r w:rsidR="00997AC6">
        <w:rPr>
          <w:rFonts w:asciiTheme="majorBidi" w:hAnsiTheme="majorBidi" w:cstheme="majorBidi"/>
          <w:sz w:val="28"/>
          <w:szCs w:val="28"/>
        </w:rPr>
        <w:t>rocedure</w:t>
      </w:r>
    </w:p>
    <w:p w14:paraId="55AB2BBD" w14:textId="74F60548" w:rsidR="00676382" w:rsidRPr="00CF3466" w:rsidRDefault="00F16AE6" w:rsidP="00361A23">
      <w:pPr>
        <w:spacing w:before="120" w:line="360" w:lineRule="auto"/>
        <w:jc w:val="both"/>
        <w:rPr>
          <w:rFonts w:asciiTheme="majorBidi" w:hAnsiTheme="majorBidi" w:cstheme="majorBidi"/>
          <w:sz w:val="24"/>
          <w:szCs w:val="24"/>
        </w:rPr>
      </w:pPr>
      <w:r>
        <w:rPr>
          <w:rFonts w:asciiTheme="majorBidi" w:hAnsiTheme="majorBidi" w:cstheme="majorBidi"/>
          <w:sz w:val="24"/>
          <w:szCs w:val="24"/>
        </w:rPr>
        <w:t>The immersed FE model was developed in three consecutive steps, as shown in Fig. 2</w:t>
      </w:r>
      <w:r w:rsidR="00676382" w:rsidRPr="00CF3466">
        <w:rPr>
          <w:rFonts w:asciiTheme="majorBidi" w:hAnsiTheme="majorBidi" w:cstheme="majorBidi"/>
          <w:sz w:val="24"/>
          <w:szCs w:val="24"/>
        </w:rPr>
        <w:t xml:space="preserve">. </w:t>
      </w:r>
      <w:r w:rsidR="00696B64">
        <w:rPr>
          <w:rFonts w:asciiTheme="majorBidi" w:hAnsiTheme="majorBidi" w:cstheme="majorBidi"/>
          <w:sz w:val="24"/>
          <w:szCs w:val="24"/>
        </w:rPr>
        <w:t xml:space="preserve">A </w:t>
      </w:r>
      <w:r w:rsidR="00B27544">
        <w:rPr>
          <w:rFonts w:asciiTheme="majorBidi" w:hAnsiTheme="majorBidi" w:cstheme="majorBidi"/>
          <w:sz w:val="24"/>
          <w:szCs w:val="24"/>
        </w:rPr>
        <w:t>Monte Carlo based algorithm was developed to create RVEs reinforced with randomly dispersed CNTs (see Fig. 2(a)). Th</w:t>
      </w:r>
      <w:r w:rsidR="00676382" w:rsidRPr="00CF3466">
        <w:rPr>
          <w:rFonts w:asciiTheme="majorBidi" w:hAnsiTheme="majorBidi" w:cstheme="majorBidi"/>
          <w:sz w:val="24"/>
          <w:szCs w:val="24"/>
        </w:rPr>
        <w:t xml:space="preserve">e polymer </w:t>
      </w:r>
      <w:r w:rsidR="00B27544">
        <w:rPr>
          <w:rFonts w:asciiTheme="majorBidi" w:hAnsiTheme="majorBidi" w:cstheme="majorBidi"/>
          <w:sz w:val="24"/>
          <w:szCs w:val="24"/>
        </w:rPr>
        <w:t xml:space="preserve">cubic cell was then </w:t>
      </w:r>
      <w:r w:rsidR="00676382" w:rsidRPr="00CF3466">
        <w:rPr>
          <w:rFonts w:asciiTheme="majorBidi" w:hAnsiTheme="majorBidi" w:cstheme="majorBidi"/>
          <w:sz w:val="24"/>
          <w:szCs w:val="24"/>
        </w:rPr>
        <w:t xml:space="preserve">meshed </w:t>
      </w:r>
      <w:r w:rsidR="00B27544">
        <w:rPr>
          <w:rFonts w:asciiTheme="majorBidi" w:hAnsiTheme="majorBidi" w:cstheme="majorBidi"/>
          <w:sz w:val="24"/>
          <w:szCs w:val="24"/>
        </w:rPr>
        <w:t>with</w:t>
      </w:r>
      <w:r w:rsidR="00676382" w:rsidRPr="00CF3466">
        <w:rPr>
          <w:rFonts w:asciiTheme="majorBidi" w:hAnsiTheme="majorBidi" w:cstheme="majorBidi"/>
          <w:sz w:val="24"/>
          <w:szCs w:val="24"/>
        </w:rPr>
        <w:t xml:space="preserve"> regular grid</w:t>
      </w:r>
      <w:r w:rsidR="00132302">
        <w:rPr>
          <w:rFonts w:asciiTheme="majorBidi" w:hAnsiTheme="majorBidi" w:cstheme="majorBidi"/>
          <w:sz w:val="24"/>
          <w:szCs w:val="24"/>
        </w:rPr>
        <w:t>,</w:t>
      </w:r>
      <w:r w:rsidR="008E1466">
        <w:rPr>
          <w:rFonts w:asciiTheme="majorBidi" w:hAnsiTheme="majorBidi" w:cstheme="majorBidi"/>
          <w:sz w:val="24"/>
          <w:szCs w:val="24"/>
        </w:rPr>
        <w:t xml:space="preserve"> as</w:t>
      </w:r>
      <w:r w:rsidR="00676382" w:rsidRPr="00CF3466">
        <w:rPr>
          <w:rFonts w:asciiTheme="majorBidi" w:hAnsiTheme="majorBidi" w:cstheme="majorBidi"/>
          <w:sz w:val="24"/>
          <w:szCs w:val="24"/>
        </w:rPr>
        <w:t xml:space="preserve"> shown in Fig.</w:t>
      </w:r>
      <w:r w:rsidR="008E1466">
        <w:rPr>
          <w:rFonts w:asciiTheme="majorBidi" w:hAnsiTheme="majorBidi" w:cstheme="majorBidi"/>
          <w:sz w:val="24"/>
          <w:szCs w:val="24"/>
        </w:rPr>
        <w:t xml:space="preserve"> </w:t>
      </w:r>
      <w:r w:rsidR="00676382" w:rsidRPr="00CF3466">
        <w:rPr>
          <w:rFonts w:asciiTheme="majorBidi" w:hAnsiTheme="majorBidi" w:cstheme="majorBidi"/>
          <w:sz w:val="24"/>
          <w:szCs w:val="24"/>
        </w:rPr>
        <w:t>2</w:t>
      </w:r>
      <w:r w:rsidR="008E1466">
        <w:rPr>
          <w:rFonts w:asciiTheme="majorBidi" w:hAnsiTheme="majorBidi" w:cstheme="majorBidi"/>
          <w:sz w:val="24"/>
          <w:szCs w:val="24"/>
        </w:rPr>
        <w:t xml:space="preserve"> </w:t>
      </w:r>
      <w:r w:rsidR="00676382" w:rsidRPr="00CF3466">
        <w:rPr>
          <w:rFonts w:asciiTheme="majorBidi" w:hAnsiTheme="majorBidi" w:cstheme="majorBidi"/>
          <w:sz w:val="24"/>
          <w:szCs w:val="24"/>
        </w:rPr>
        <w:t>(b)</w:t>
      </w:r>
      <w:r w:rsidR="008E1466">
        <w:rPr>
          <w:rFonts w:asciiTheme="majorBidi" w:hAnsiTheme="majorBidi" w:cstheme="majorBidi"/>
          <w:sz w:val="24"/>
          <w:szCs w:val="24"/>
        </w:rPr>
        <w:t>. The elements</w:t>
      </w:r>
      <w:r w:rsidR="00676382" w:rsidRPr="00CF3466">
        <w:rPr>
          <w:rFonts w:asciiTheme="majorBidi" w:hAnsiTheme="majorBidi" w:cstheme="majorBidi"/>
          <w:sz w:val="24"/>
          <w:szCs w:val="24"/>
        </w:rPr>
        <w:t xml:space="preserve"> </w:t>
      </w:r>
      <w:r w:rsidR="008E1466">
        <w:rPr>
          <w:rFonts w:asciiTheme="majorBidi" w:hAnsiTheme="majorBidi" w:cstheme="majorBidi"/>
          <w:sz w:val="24"/>
          <w:szCs w:val="24"/>
        </w:rPr>
        <w:t xml:space="preserve">representing the CNTs </w:t>
      </w:r>
      <w:r w:rsidR="00676382" w:rsidRPr="00CF3466">
        <w:rPr>
          <w:rFonts w:asciiTheme="majorBidi" w:hAnsiTheme="majorBidi" w:cstheme="majorBidi"/>
          <w:sz w:val="24"/>
          <w:szCs w:val="24"/>
        </w:rPr>
        <w:t xml:space="preserve">network </w:t>
      </w:r>
      <w:r w:rsidR="008E1466">
        <w:rPr>
          <w:rFonts w:asciiTheme="majorBidi" w:hAnsiTheme="majorBidi" w:cstheme="majorBidi"/>
          <w:sz w:val="24"/>
          <w:szCs w:val="24"/>
        </w:rPr>
        <w:t xml:space="preserve">were then immersed </w:t>
      </w:r>
      <w:r w:rsidR="00676382" w:rsidRPr="00CF3466">
        <w:rPr>
          <w:rFonts w:asciiTheme="majorBidi" w:hAnsiTheme="majorBidi" w:cstheme="majorBidi"/>
          <w:sz w:val="24"/>
          <w:szCs w:val="24"/>
        </w:rPr>
        <w:t xml:space="preserve">into the polymer grid as </w:t>
      </w:r>
      <w:r w:rsidR="008E1466">
        <w:rPr>
          <w:rFonts w:asciiTheme="majorBidi" w:hAnsiTheme="majorBidi" w:cstheme="majorBidi"/>
          <w:sz w:val="24"/>
          <w:szCs w:val="24"/>
        </w:rPr>
        <w:t>illustrated</w:t>
      </w:r>
      <w:r w:rsidR="00676382" w:rsidRPr="00CF3466">
        <w:rPr>
          <w:rFonts w:asciiTheme="majorBidi" w:hAnsiTheme="majorBidi" w:cstheme="majorBidi"/>
          <w:sz w:val="24"/>
          <w:szCs w:val="24"/>
        </w:rPr>
        <w:t xml:space="preserve"> in Fig.</w:t>
      </w:r>
      <w:r w:rsidR="008E1466">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2(c). </w:t>
      </w:r>
      <w:r w:rsidR="00FA72B7">
        <w:rPr>
          <w:rFonts w:asciiTheme="majorBidi" w:hAnsiTheme="majorBidi" w:cstheme="majorBidi"/>
          <w:sz w:val="24"/>
          <w:szCs w:val="24"/>
        </w:rPr>
        <w:t>These procedures</w:t>
      </w:r>
      <w:r w:rsidR="00132302">
        <w:rPr>
          <w:rFonts w:asciiTheme="majorBidi" w:hAnsiTheme="majorBidi" w:cstheme="majorBidi"/>
          <w:sz w:val="24"/>
          <w:szCs w:val="24"/>
        </w:rPr>
        <w:t xml:space="preserve"> replace the meshing step in traditional FE modeling that require matching nodes along the constituents</w:t>
      </w:r>
      <w:r w:rsidR="00BE3308">
        <w:rPr>
          <w:rFonts w:asciiTheme="majorBidi" w:hAnsiTheme="majorBidi" w:cstheme="majorBidi"/>
          <w:sz w:val="24"/>
          <w:szCs w:val="24"/>
        </w:rPr>
        <w:t>’</w:t>
      </w:r>
      <w:r w:rsidR="00132302">
        <w:rPr>
          <w:rFonts w:asciiTheme="majorBidi" w:hAnsiTheme="majorBidi" w:cstheme="majorBidi"/>
          <w:sz w:val="24"/>
          <w:szCs w:val="24"/>
        </w:rPr>
        <w:t xml:space="preserve"> interfaces and hence allow us </w:t>
      </w:r>
      <w:r w:rsidR="00676382" w:rsidRPr="00CF3466">
        <w:rPr>
          <w:rFonts w:asciiTheme="majorBidi" w:hAnsiTheme="majorBidi" w:cstheme="majorBidi"/>
          <w:sz w:val="24"/>
          <w:szCs w:val="24"/>
        </w:rPr>
        <w:t>to create composite model</w:t>
      </w:r>
      <w:r w:rsidR="00132302">
        <w:rPr>
          <w:rFonts w:asciiTheme="majorBidi" w:hAnsiTheme="majorBidi" w:cstheme="majorBidi"/>
          <w:sz w:val="24"/>
          <w:szCs w:val="24"/>
        </w:rPr>
        <w:t>s</w:t>
      </w:r>
      <w:r w:rsidR="00676382" w:rsidRPr="00CF3466">
        <w:rPr>
          <w:rFonts w:asciiTheme="majorBidi" w:hAnsiTheme="majorBidi" w:cstheme="majorBidi"/>
          <w:sz w:val="24"/>
          <w:szCs w:val="24"/>
        </w:rPr>
        <w:t xml:space="preserve"> </w:t>
      </w:r>
      <w:r w:rsidR="00132302">
        <w:rPr>
          <w:rFonts w:asciiTheme="majorBidi" w:hAnsiTheme="majorBidi" w:cstheme="majorBidi"/>
          <w:sz w:val="24"/>
          <w:szCs w:val="24"/>
        </w:rPr>
        <w:t>irrespective of its</w:t>
      </w:r>
      <w:r w:rsidR="00676382" w:rsidRPr="00CF3466">
        <w:rPr>
          <w:rFonts w:asciiTheme="majorBidi" w:hAnsiTheme="majorBidi" w:cstheme="majorBidi"/>
          <w:sz w:val="24"/>
          <w:szCs w:val="24"/>
        </w:rPr>
        <w:t xml:space="preserve"> complex CNT distribution and thus, make it possible for us to simulate realistic composites containing complex CNT configurations</w:t>
      </w:r>
      <w:r>
        <w:rPr>
          <w:rFonts w:asciiTheme="majorBidi" w:hAnsiTheme="majorBidi" w:cstheme="majorBidi"/>
          <w:sz w:val="24"/>
          <w:szCs w:val="24"/>
        </w:rPr>
        <w:t xml:space="preserve">. </w:t>
      </w:r>
      <w:r w:rsidR="003E3557">
        <w:rPr>
          <w:rFonts w:asciiTheme="majorBidi" w:hAnsiTheme="majorBidi" w:cstheme="majorBidi"/>
          <w:sz w:val="24"/>
          <w:szCs w:val="24"/>
        </w:rPr>
        <w:t xml:space="preserve">The </w:t>
      </w:r>
      <w:r w:rsidR="00FA72B7" w:rsidRPr="00CF3466">
        <w:rPr>
          <w:rFonts w:asciiTheme="majorBidi" w:hAnsiTheme="majorBidi" w:cstheme="majorBidi"/>
          <w:sz w:val="24"/>
          <w:szCs w:val="24"/>
        </w:rPr>
        <w:t>basic idea, assumptions, governing equation and the solution scheme of the Immersed Finite Element</w:t>
      </w:r>
      <w:r w:rsidR="003E3557">
        <w:rPr>
          <w:rFonts w:asciiTheme="majorBidi" w:hAnsiTheme="majorBidi" w:cstheme="majorBidi"/>
          <w:sz w:val="24"/>
          <w:szCs w:val="24"/>
        </w:rPr>
        <w:t xml:space="preserve"> are presented in the subsequent subsections</w:t>
      </w:r>
      <w:r w:rsidR="00FA72B7" w:rsidRPr="00CF3466">
        <w:rPr>
          <w:rFonts w:asciiTheme="majorBidi" w:hAnsiTheme="majorBidi" w:cstheme="majorBidi"/>
          <w:sz w:val="24"/>
          <w:szCs w:val="24"/>
        </w:rPr>
        <w:t>.</w:t>
      </w:r>
    </w:p>
    <w:p w14:paraId="22B9CAE7" w14:textId="15845939" w:rsidR="00676382" w:rsidRPr="00CF3466" w:rsidRDefault="00E14BC5" w:rsidP="00985E06">
      <w:pPr>
        <w:pStyle w:val="a6"/>
        <w:spacing w:line="360" w:lineRule="auto"/>
        <w:ind w:left="0"/>
        <w:jc w:val="center"/>
        <w:rPr>
          <w:rFonts w:asciiTheme="majorBidi" w:hAnsiTheme="majorBidi" w:cstheme="majorBidi"/>
          <w:sz w:val="24"/>
          <w:szCs w:val="24"/>
        </w:rPr>
      </w:pPr>
      <w:r w:rsidRPr="008143B3">
        <w:rPr>
          <w:rFonts w:asciiTheme="majorBidi" w:hAnsiTheme="majorBidi" w:cstheme="majorBidi"/>
          <w:b/>
          <w:bCs/>
          <w:i/>
          <w:iCs/>
          <w:noProof/>
          <w:sz w:val="24"/>
          <w:szCs w:val="24"/>
          <w:highlight w:val="yellow"/>
          <w:u w:val="single"/>
          <w:lang w:val="en-US" w:eastAsia="zh-CN"/>
        </w:rPr>
        <mc:AlternateContent>
          <mc:Choice Requires="wpg">
            <w:drawing>
              <wp:anchor distT="0" distB="0" distL="114300" distR="114300" simplePos="0" relativeHeight="251640832" behindDoc="0" locked="0" layoutInCell="1" allowOverlap="1" wp14:anchorId="4CFB0ACF" wp14:editId="0AA769B5">
                <wp:simplePos x="0" y="0"/>
                <wp:positionH relativeFrom="column">
                  <wp:posOffset>0</wp:posOffset>
                </wp:positionH>
                <wp:positionV relativeFrom="paragraph">
                  <wp:posOffset>139749</wp:posOffset>
                </wp:positionV>
                <wp:extent cx="1670050" cy="1763395"/>
                <wp:effectExtent l="0" t="0" r="25400" b="27305"/>
                <wp:wrapNone/>
                <wp:docPr id="79" name="Group 79"/>
                <wp:cNvGraphicFramePr/>
                <a:graphic xmlns:a="http://schemas.openxmlformats.org/drawingml/2006/main">
                  <a:graphicData uri="http://schemas.microsoft.com/office/word/2010/wordprocessingGroup">
                    <wpg:wgp>
                      <wpg:cNvGrpSpPr/>
                      <wpg:grpSpPr>
                        <a:xfrm>
                          <a:off x="0" y="0"/>
                          <a:ext cx="1670050" cy="1763395"/>
                          <a:chOff x="-482924" y="145125"/>
                          <a:chExt cx="2947279" cy="3241481"/>
                        </a:xfrm>
                      </wpg:grpSpPr>
                      <wpg:grpSp>
                        <wpg:cNvPr id="80" name="Group 80"/>
                        <wpg:cNvGrpSpPr/>
                        <wpg:grpSpPr>
                          <a:xfrm>
                            <a:off x="-482924" y="145125"/>
                            <a:ext cx="2947279" cy="2265663"/>
                            <a:chOff x="-482924" y="145125"/>
                            <a:chExt cx="2947279" cy="2265663"/>
                          </a:xfrm>
                        </wpg:grpSpPr>
                        <wpg:grpSp>
                          <wpg:cNvPr id="81" name="Group 81"/>
                          <wpg:cNvGrpSpPr/>
                          <wpg:grpSpPr>
                            <a:xfrm>
                              <a:off x="-482924" y="145125"/>
                              <a:ext cx="2947279" cy="1924152"/>
                              <a:chOff x="-482924" y="145125"/>
                              <a:chExt cx="2947279" cy="1924152"/>
                            </a:xfrm>
                          </wpg:grpSpPr>
                          <wpg:grpSp>
                            <wpg:cNvPr id="82" name="Group 82"/>
                            <wpg:cNvGrpSpPr/>
                            <wpg:grpSpPr>
                              <a:xfrm>
                                <a:off x="-482924" y="145125"/>
                                <a:ext cx="2947279" cy="940522"/>
                                <a:chOff x="-483001" y="145153"/>
                                <a:chExt cx="2947750" cy="940711"/>
                              </a:xfrm>
                            </wpg:grpSpPr>
                            <wps:wsp>
                              <wps:cNvPr id="83" name="Straight Connector 83"/>
                              <wps:cNvCnPr/>
                              <wps:spPr>
                                <a:xfrm>
                                  <a:off x="514623" y="145153"/>
                                  <a:ext cx="1950126" cy="420216"/>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s:wsp>
                              <wps:cNvPr id="85" name="Straight Connector 85"/>
                              <wps:cNvCnPr/>
                              <wps:spPr>
                                <a:xfrm flipV="1">
                                  <a:off x="-483001" y="150645"/>
                                  <a:ext cx="1006820" cy="935219"/>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2" name="Straight Connector 92"/>
                            <wps:cNvCnPr/>
                            <wps:spPr>
                              <a:xfrm flipV="1">
                                <a:off x="523735" y="150617"/>
                                <a:ext cx="0" cy="1918660"/>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4" name="Straight Connector 94"/>
                          <wps:cNvCnPr/>
                          <wps:spPr>
                            <a:xfrm flipV="1">
                              <a:off x="2453493" y="597583"/>
                              <a:ext cx="0" cy="1813205"/>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01" name="Straight Connector 101"/>
                        <wps:cNvCnPr/>
                        <wps:spPr>
                          <a:xfrm flipH="1" flipV="1">
                            <a:off x="1408916" y="1440012"/>
                            <a:ext cx="11187" cy="1946594"/>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9" o:spid="_x0000_s1026" style="position:absolute;left:0;text-align:left;margin-left:0;margin-top:11pt;width:131.5pt;height:138.85pt;z-index:251640832;mso-width-relative:margin;mso-height-relative:margin" coordorigin="-4829,1451" coordsize="29472,32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">
                <v:group id="Group 80" o:spid="_x0000_s1027" style="position:absolute;left:-4829;top:1451;width:29472;height:22656" coordorigin="-4829,1451" coordsize="29472,226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81" o:spid="_x0000_s1028" style="position:absolute;left:-4829;top:1451;width:29472;height:19241" coordorigin="-4829,1451" coordsize="29472,1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group id="Group 82" o:spid="_x0000_s1029" style="position:absolute;left:-4829;top:1451;width:29472;height:9405" coordorigin="-4830,1451" coordsize="29477,9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83" o:spid="_x0000_s1030" style="position:absolute;visibility:visible;mso-wrap-style:square" from="5146,1451" to="24647,5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J8g8UAAADbAAAADwAAAGRycy9kb3ducmV2LnhtbESPQWvCQBSE70L/w/IK3nRTpSLRVVpp&#10;sdBT0xL19si+JsHs27C7xuiv7xYEj8PMfMMs171pREfO15YVPI0TEMSF1TWXCn6+30dzED4ga2ws&#10;k4ILeVivHgZLTLU98xd1WShFhLBPUUEVQptK6YuKDPqxbYmj92udwRClK6V2eI5w08hJksykwZrj&#10;QoUtbSoqjtnJKNhms+vb5VDmXZ49H+3r3u3o+qnU8LF/WYAI1Id7+Nb+0ArmU/j/En+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J8g8UAAADbAAAADwAAAAAAAAAA&#10;AAAAAAChAgAAZHJzL2Rvd25yZXYueG1sUEsFBgAAAAAEAAQA+QAAAJMDAAAAAA==&#10;" strokecolor="black [3213]" strokeweight="1.15pt">
                        <v:stroke joinstyle="miter"/>
                      </v:line>
                      <v:line id="Straight Connector 85" o:spid="_x0000_s1031" style="position:absolute;flip:y;visibility:visible;mso-wrap-style:square" from="-4830,1506" to="5238,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FisMUAAADbAAAADwAAAGRycy9kb3ducmV2LnhtbESPQWsCMRSE74L/IbyCN822YNHVKFVa&#10;UAoFtSDenpvXzermZbuJ7ra/3hSEHoeZ+YaZzltbiivVvnCs4HGQgCDOnC44V/C5e+uPQPiArLF0&#10;TAp+yMN81u1MMdWu4Q1dtyEXEcI+RQUmhCqV0meGLPqBq4ij9+VqiyHKOpe6xibCbSmfkuRZWiw4&#10;LhisaGkoO28vVkGzeC/M6Tj+XR92+w/+xiSczKtSvYf2ZQIiUBv+w/f2SisYDeHvS/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FisMUAAADbAAAADwAAAAAAAAAA&#10;AAAAAAChAgAAZHJzL2Rvd25yZXYueG1sUEsFBgAAAAAEAAQA+QAAAJMDAAAAAA==&#10;" strokecolor="black [3213]" strokeweight="1.15pt">
                        <v:stroke joinstyle="miter"/>
                      </v:line>
                    </v:group>
                    <v:line id="Straight Connector 92" o:spid="_x0000_s1032" style="position:absolute;flip:y;visibility:visible;mso-wrap-style:square" from="5237,1506" to="5237,20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FsGcYAAADbAAAADwAAAGRycy9kb3ducmV2LnhtbESPT2vCQBTE74V+h+UVvDWbeigaXaUV&#10;CxWh4B8Qb8/sMxubfZtmVxP76V2h0OMwM79hxtPOVuJCjS8dK3hJUhDEudMlFwq2m4/nAQgfkDVW&#10;jknBlTxMJ48PY8y0a3lFl3UoRISwz1CBCaHOpPS5IYs+cTVx9I6usRiibAqpG2wj3Fayn6av0mLJ&#10;ccFgTTND+ff6bBW078vSnA7D38V+s/viH0zDycyV6j11byMQgbrwH/5rf2oFwz7cv8QfIC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hbBnGAAAA2wAAAA8AAAAAAAAA&#10;AAAAAAAAoQIAAGRycy9kb3ducmV2LnhtbFBLBQYAAAAABAAEAPkAAACUAwAAAAA=&#10;" strokecolor="black [3213]" strokeweight="1.15pt">
                      <v:stroke joinstyle="miter"/>
                    </v:line>
                  </v:group>
                  <v:line id="Straight Connector 94" o:spid="_x0000_s1033" style="position:absolute;flip:y;visibility:visible;mso-wrap-style:square" from="24534,5975" to="24534,2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RR9sUAAADbAAAADwAAAGRycy9kb3ducmV2LnhtbESPQWsCMRSE70L/Q3gFb5qtSNGtUapY&#10;UAqCWhBvr5vXzdrNy3YT3dVfbwqFHoeZ+YaZzFpbigvVvnCs4KmfgCDOnC44V/Cxf+uNQPiArLF0&#10;TAqu5GE2fehMMNWu4S1ddiEXEcI+RQUmhCqV0meGLPq+q4ij9+VqiyHKOpe6xibCbSkHSfIsLRYc&#10;FwxWtDCUfe/OVkEzfy/M6XN8Wx/3hw3/YBJOZqlU97F9fQERqA3/4b/2SisYD+H3S/wB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4RR9sUAAADbAAAADwAAAAAAAAAA&#10;AAAAAAChAgAAZHJzL2Rvd25yZXYueG1sUEsFBgAAAAAEAAQA+QAAAJMDAAAAAA==&#10;" strokecolor="black [3213]" strokeweight="1.15pt">
                    <v:stroke joinstyle="miter"/>
                  </v:line>
                </v:group>
                <v:line id="Straight Connector 101" o:spid="_x0000_s1034" style="position:absolute;flip:x y;visibility:visible;mso-wrap-style:square" from="14089,14400" to="14201,33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fRsEAAADcAAAADwAAAGRycy9kb3ducmV2LnhtbERPTWsCMRC9C/0PYQreNLFCkdUo2iIs&#10;PQiu7X3YjLurm8mSpLr115uC4G0e73MWq9624kI+NI41TMYKBHHpTMOVhu/DdjQDESKywdYxafij&#10;AKvly2CBmXFX3tOliJVIIRwy1FDH2GVShrImi2HsOuLEHZ23GBP0lTQerynctvJNqXdpseHUUGNH&#10;HzWV5+LXauh83tzk7mQ+pz90++o3apsXSuvha7+eg4jUx6f44c5Nmq8m8P9MukA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4l9GwQAAANwAAAAPAAAAAAAAAAAAAAAA&#10;AKECAABkcnMvZG93bnJldi54bWxQSwUGAAAAAAQABAD5AAAAjwMAAAAA&#10;" strokecolor="black [3213]" strokeweight="1.15pt">
                  <v:stroke joinstyle="miter"/>
                </v:line>
              </v:group>
            </w:pict>
          </mc:Fallback>
        </mc:AlternateContent>
      </w:r>
      <w:r w:rsidRPr="002F50E2">
        <w:rPr>
          <w:rFonts w:asciiTheme="majorBidi" w:hAnsiTheme="majorBidi" w:cstheme="majorBidi"/>
          <w:noProof/>
          <w:sz w:val="24"/>
          <w:szCs w:val="24"/>
          <w:lang w:val="en-US" w:eastAsia="zh-CN"/>
        </w:rPr>
        <mc:AlternateContent>
          <mc:Choice Requires="wps">
            <w:drawing>
              <wp:anchor distT="0" distB="0" distL="114300" distR="114300" simplePos="0" relativeHeight="251658240" behindDoc="0" locked="0" layoutInCell="1" allowOverlap="1" wp14:anchorId="202B3B2E" wp14:editId="538F020B">
                <wp:simplePos x="0" y="0"/>
                <wp:positionH relativeFrom="column">
                  <wp:posOffset>1078523</wp:posOffset>
                </wp:positionH>
                <wp:positionV relativeFrom="paragraph">
                  <wp:posOffset>1388256</wp:posOffset>
                </wp:positionV>
                <wp:extent cx="591087" cy="515229"/>
                <wp:effectExtent l="0" t="0" r="19050" b="18415"/>
                <wp:wrapNone/>
                <wp:docPr id="69" name="Straight Connector 69"/>
                <wp:cNvGraphicFramePr/>
                <a:graphic xmlns:a="http://schemas.openxmlformats.org/drawingml/2006/main">
                  <a:graphicData uri="http://schemas.microsoft.com/office/word/2010/wordprocessingShape">
                    <wps:wsp>
                      <wps:cNvCnPr/>
                      <wps:spPr>
                        <a:xfrm flipV="1">
                          <a:off x="0" y="0"/>
                          <a:ext cx="591087" cy="515229"/>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109.3pt" to="131.45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" strokecolor="black [3213]" strokeweight="1.15pt">
                <v:stroke joinstyle="miter"/>
              </v:line>
            </w:pict>
          </mc:Fallback>
        </mc:AlternateContent>
      </w:r>
      <w:r w:rsidRPr="002F50E2">
        <w:rPr>
          <w:rFonts w:asciiTheme="majorBidi" w:hAnsiTheme="majorBidi" w:cstheme="majorBidi"/>
          <w:noProof/>
          <w:sz w:val="24"/>
          <w:szCs w:val="24"/>
          <w:lang w:val="en-US" w:eastAsia="zh-CN"/>
        </w:rPr>
        <mc:AlternateContent>
          <mc:Choice Requires="wps">
            <w:drawing>
              <wp:anchor distT="0" distB="0" distL="114300" distR="114300" simplePos="0" relativeHeight="251657216" behindDoc="0" locked="0" layoutInCell="1" allowOverlap="1" wp14:anchorId="744151AB" wp14:editId="304E502A">
                <wp:simplePos x="0" y="0"/>
                <wp:positionH relativeFrom="column">
                  <wp:posOffset>5862</wp:posOffset>
                </wp:positionH>
                <wp:positionV relativeFrom="paragraph">
                  <wp:posOffset>1652026</wp:posOffset>
                </wp:positionV>
                <wp:extent cx="1066321" cy="252046"/>
                <wp:effectExtent l="0" t="0" r="19685" b="34290"/>
                <wp:wrapNone/>
                <wp:docPr id="68" name="Straight Connector 68"/>
                <wp:cNvGraphicFramePr/>
                <a:graphic xmlns:a="http://schemas.openxmlformats.org/drawingml/2006/main">
                  <a:graphicData uri="http://schemas.microsoft.com/office/word/2010/wordprocessingShape">
                    <wps:wsp>
                      <wps:cNvCnPr/>
                      <wps:spPr>
                        <a:xfrm>
                          <a:off x="0" y="0"/>
                          <a:ext cx="1066321" cy="252046"/>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8"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0.1pt" to="84.4pt,1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" strokecolor="black [3213]" strokeweight="1.15pt">
                <v:stroke joinstyle="miter"/>
              </v:line>
            </w:pict>
          </mc:Fallback>
        </mc:AlternateContent>
      </w:r>
      <w:r>
        <w:rPr>
          <w:rFonts w:asciiTheme="majorBidi" w:hAnsiTheme="majorBidi" w:cstheme="majorBidi"/>
          <w:noProof/>
          <w:sz w:val="24"/>
          <w:szCs w:val="24"/>
          <w:lang w:val="en-US" w:eastAsia="zh-CN"/>
        </w:rPr>
        <mc:AlternateContent>
          <mc:Choice Requires="wpg">
            <w:drawing>
              <wp:anchor distT="0" distB="0" distL="114300" distR="114300" simplePos="0" relativeHeight="251656192" behindDoc="0" locked="0" layoutInCell="1" allowOverlap="1" wp14:anchorId="37BC6C9A" wp14:editId="476631E0">
                <wp:simplePos x="0" y="0"/>
                <wp:positionH relativeFrom="column">
                  <wp:posOffset>5715</wp:posOffset>
                </wp:positionH>
                <wp:positionV relativeFrom="paragraph">
                  <wp:posOffset>1170940</wp:posOffset>
                </wp:positionV>
                <wp:extent cx="1664335" cy="481965"/>
                <wp:effectExtent l="0" t="0" r="31115" b="32385"/>
                <wp:wrapNone/>
                <wp:docPr id="27" name="Group 27"/>
                <wp:cNvGraphicFramePr/>
                <a:graphic xmlns:a="http://schemas.openxmlformats.org/drawingml/2006/main">
                  <a:graphicData uri="http://schemas.microsoft.com/office/word/2010/wordprocessingGroup">
                    <wpg:wgp>
                      <wpg:cNvGrpSpPr/>
                      <wpg:grpSpPr>
                        <a:xfrm>
                          <a:off x="0" y="0"/>
                          <a:ext cx="1664335" cy="481965"/>
                          <a:chOff x="-483001" y="199021"/>
                          <a:chExt cx="2936890" cy="886867"/>
                        </a:xfrm>
                      </wpg:grpSpPr>
                      <wps:wsp>
                        <wps:cNvPr id="28" name="Straight Connector 28"/>
                        <wps:cNvCnPr/>
                        <wps:spPr>
                          <a:xfrm>
                            <a:off x="492306" y="199021"/>
                            <a:ext cx="1961583" cy="398644"/>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V="1">
                            <a:off x="-483001" y="199021"/>
                            <a:ext cx="971365" cy="886867"/>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27" o:spid="_x0000_s1026" style="position:absolute;left:0;text-align:left;margin-left:.45pt;margin-top:92.2pt;width:131.05pt;height:37.95pt;z-index:251656192;mso-width-relative:margin" coordorigin="-4830,1990" coordsize="29368,8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">
                <v:line id="Straight Connector 28" o:spid="_x0000_s1027" style="position:absolute;visibility:visible;mso-wrap-style:square" from="4923,1990" to="24538,5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CxyMEAAADbAAAADwAAAGRycy9kb3ducmV2LnhtbERPy4rCMBTdD/gP4QqzG1MFZahGUXFw&#10;wJWdwcfu0lzbYnNTkkytfr1ZCLM8nPds0ZlatOR8ZVnBcJCAIM6trrhQ8Pvz9fEJwgdkjbVlUnAn&#10;D4t5722GqbY33lObhULEEPYpKihDaFIpfV6SQT+wDXHkLtYZDBG6QmqHtxhuajlKkok0WHFsKLGh&#10;dUn5NfszCrbZ5LG5n4tDe8jGV7s6uSM9dkq997vlFESgLvyLX+5vrWAU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ELHIwQAAANsAAAAPAAAAAAAAAAAAAAAA&#10;AKECAABkcnMvZG93bnJldi54bWxQSwUGAAAAAAQABAD5AAAAjwMAAAAA&#10;" strokecolor="black [3213]" strokeweight="1.15pt">
                  <v:stroke joinstyle="miter"/>
                </v:line>
                <v:line id="Straight Connector 29" o:spid="_x0000_s1028" style="position:absolute;flip:y;visibility:visible;mso-wrap-style:square" from="-4830,1990" to="4883,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3j8YAAADbAAAADwAAAGRycy9kb3ducmV2LnhtbESPT2vCQBTE74V+h+UVvDWbeigaXaUV&#10;CxWh4B8Qb8/sMxubfZtmVxP76V2h0OMwM79hxtPOVuJCjS8dK3hJUhDEudMlFwq2m4/nAQgfkDVW&#10;jknBlTxMJ48PY8y0a3lFl3UoRISwz1CBCaHOpPS5IYs+cTVx9I6usRiibAqpG2wj3Fayn6av0mLJ&#10;ccFgTTND+ff6bBW078vSnA7D38V+s/viH0zDycyV6j11byMQgbrwH/5rf2oF/SHcv8QfIC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6N4/GAAAA2wAAAA8AAAAAAAAA&#10;AAAAAAAAoQIAAGRycy9kb3ducmV2LnhtbFBLBQYAAAAABAAEAPkAAACUAwAAAAA=&#10;" strokecolor="black [3213]" strokeweight="1.15pt">
                  <v:stroke joinstyle="miter"/>
                </v:line>
              </v:group>
            </w:pict>
          </mc:Fallback>
        </mc:AlternateContent>
      </w:r>
      <w:r>
        <w:rPr>
          <w:noProof/>
          <w:lang w:val="en-US" w:eastAsia="zh-CN"/>
        </w:rPr>
        <mc:AlternateContent>
          <mc:Choice Requires="wps">
            <w:drawing>
              <wp:anchor distT="0" distB="0" distL="114300" distR="114300" simplePos="0" relativeHeight="251649024" behindDoc="0" locked="0" layoutInCell="1" allowOverlap="1" wp14:anchorId="29CDC7C8" wp14:editId="36943751">
                <wp:simplePos x="0" y="0"/>
                <wp:positionH relativeFrom="column">
                  <wp:posOffset>1078522</wp:posOffset>
                </wp:positionH>
                <wp:positionV relativeFrom="paragraph">
                  <wp:posOffset>370234</wp:posOffset>
                </wp:positionV>
                <wp:extent cx="592015" cy="480958"/>
                <wp:effectExtent l="0" t="0" r="36830" b="33655"/>
                <wp:wrapNone/>
                <wp:docPr id="22" name="Straight Connector 22"/>
                <wp:cNvGraphicFramePr/>
                <a:graphic xmlns:a="http://schemas.openxmlformats.org/drawingml/2006/main">
                  <a:graphicData uri="http://schemas.microsoft.com/office/word/2010/wordprocessingShape">
                    <wps:wsp>
                      <wps:cNvCnPr/>
                      <wps:spPr>
                        <a:xfrm flipV="1">
                          <a:off x="0" y="0"/>
                          <a:ext cx="592015" cy="480958"/>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left:0;text-align:lef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29.15pt" to="131.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" strokecolor="black [3213]" strokeweight="1.15pt">
                <v:stroke joinstyle="miter"/>
              </v:line>
            </w:pict>
          </mc:Fallback>
        </mc:AlternateContent>
      </w:r>
      <w:r w:rsidR="002F50E2">
        <w:rPr>
          <w:noProof/>
          <w:lang w:val="en-US" w:eastAsia="zh-CN"/>
        </w:rPr>
        <mc:AlternateContent>
          <mc:Choice Requires="wps">
            <w:drawing>
              <wp:anchor distT="0" distB="0" distL="114300" distR="114300" simplePos="0" relativeHeight="251660288" behindDoc="0" locked="0" layoutInCell="1" allowOverlap="1" wp14:anchorId="71053BCB" wp14:editId="6F1AE934">
                <wp:simplePos x="0" y="0"/>
                <wp:positionH relativeFrom="column">
                  <wp:posOffset>0</wp:posOffset>
                </wp:positionH>
                <wp:positionV relativeFrom="paragraph">
                  <wp:posOffset>655207</wp:posOffset>
                </wp:positionV>
                <wp:extent cx="0" cy="986494"/>
                <wp:effectExtent l="0" t="0" r="0" b="0"/>
                <wp:wrapNone/>
                <wp:docPr id="70" name="Straight Connector 70"/>
                <wp:cNvGraphicFramePr/>
                <a:graphic xmlns:a="http://schemas.openxmlformats.org/drawingml/2006/main">
                  <a:graphicData uri="http://schemas.microsoft.com/office/word/2010/wordprocessingShape">
                    <wps:wsp>
                      <wps:cNvCnPr/>
                      <wps:spPr>
                        <a:xfrm flipV="1">
                          <a:off x="0" y="0"/>
                          <a:ext cx="0" cy="986494"/>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0"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0,51.6pt" to="0,1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" strokecolor="black [3213]" strokeweight="1.15pt">
                <v:stroke joinstyle="miter"/>
              </v:line>
            </w:pict>
          </mc:Fallback>
        </mc:AlternateContent>
      </w:r>
      <w:r w:rsidR="002F50E2">
        <w:rPr>
          <w:noProof/>
          <w:lang w:val="en-US" w:eastAsia="zh-CN"/>
        </w:rPr>
        <mc:AlternateContent>
          <mc:Choice Requires="wps">
            <w:drawing>
              <wp:anchor distT="0" distB="0" distL="114300" distR="114300" simplePos="0" relativeHeight="251642880" behindDoc="0" locked="0" layoutInCell="1" allowOverlap="1" wp14:anchorId="706A82C1" wp14:editId="7671545E">
                <wp:simplePos x="0" y="0"/>
                <wp:positionH relativeFrom="column">
                  <wp:posOffset>-5715</wp:posOffset>
                </wp:positionH>
                <wp:positionV relativeFrom="paragraph">
                  <wp:posOffset>665627</wp:posOffset>
                </wp:positionV>
                <wp:extent cx="1073785" cy="181610"/>
                <wp:effectExtent l="0" t="0" r="31115" b="27940"/>
                <wp:wrapNone/>
                <wp:docPr id="16" name="Straight Connector 16"/>
                <wp:cNvGraphicFramePr/>
                <a:graphic xmlns:a="http://schemas.openxmlformats.org/drawingml/2006/main">
                  <a:graphicData uri="http://schemas.microsoft.com/office/word/2010/wordprocessingShape">
                    <wps:wsp>
                      <wps:cNvCnPr/>
                      <wps:spPr>
                        <a:xfrm>
                          <a:off x="0" y="0"/>
                          <a:ext cx="1073785" cy="181610"/>
                        </a:xfrm>
                        <a:prstGeom prst="line">
                          <a:avLst/>
                        </a:prstGeom>
                        <a:ln w="1460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45pt,52.4pt" to="84.1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" strokecolor="black [3213]" strokeweight="1.15pt">
                <v:stroke joinstyle="miter"/>
              </v:line>
            </w:pict>
          </mc:Fallback>
        </mc:AlternateContent>
      </w:r>
      <w:r w:rsidR="00676382" w:rsidRPr="00CF3466">
        <w:rPr>
          <w:rFonts w:asciiTheme="majorBidi" w:hAnsiTheme="majorBidi" w:cstheme="majorBidi"/>
          <w:noProof/>
          <w:sz w:val="24"/>
          <w:szCs w:val="24"/>
          <w:lang w:val="en-US" w:eastAsia="zh-CN"/>
        </w:rPr>
        <w:drawing>
          <wp:inline distT="0" distB="0" distL="0" distR="0" wp14:anchorId="26F8B1DE" wp14:editId="74BE8A50">
            <wp:extent cx="5940000" cy="2384572"/>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365" r="2922"/>
                    <a:stretch/>
                  </pic:blipFill>
                  <pic:spPr bwMode="auto">
                    <a:xfrm>
                      <a:off x="0" y="0"/>
                      <a:ext cx="5940000" cy="2384572"/>
                    </a:xfrm>
                    <a:prstGeom prst="rect">
                      <a:avLst/>
                    </a:prstGeom>
                    <a:noFill/>
                    <a:ln>
                      <a:noFill/>
                    </a:ln>
                    <a:extLst>
                      <a:ext uri="{53640926-AAD7-44D8-BBD7-CCE9431645EC}">
                        <a14:shadowObscured xmlns:a14="http://schemas.microsoft.com/office/drawing/2010/main"/>
                      </a:ext>
                    </a:extLst>
                  </pic:spPr>
                </pic:pic>
              </a:graphicData>
            </a:graphic>
          </wp:inline>
        </w:drawing>
      </w:r>
    </w:p>
    <w:p w14:paraId="4CA9C035" w14:textId="7983986D" w:rsidR="00676382" w:rsidRPr="00CF3466" w:rsidRDefault="00676382" w:rsidP="00676382">
      <w:pPr>
        <w:pStyle w:val="a6"/>
        <w:spacing w:line="360" w:lineRule="auto"/>
        <w:ind w:left="360"/>
        <w:jc w:val="center"/>
        <w:rPr>
          <w:rFonts w:asciiTheme="majorBidi" w:hAnsiTheme="majorBidi" w:cstheme="majorBidi"/>
          <w:sz w:val="24"/>
          <w:szCs w:val="24"/>
        </w:rPr>
      </w:pPr>
      <w:r w:rsidRPr="00CF3466">
        <w:rPr>
          <w:rFonts w:asciiTheme="majorBidi" w:hAnsiTheme="majorBidi" w:cstheme="majorBidi"/>
          <w:sz w:val="24"/>
          <w:szCs w:val="24"/>
        </w:rPr>
        <w:t xml:space="preserve">Figure.2: The flowchart of the </w:t>
      </w:r>
      <w:r w:rsidR="002A750F">
        <w:rPr>
          <w:rFonts w:asciiTheme="majorBidi" w:hAnsiTheme="majorBidi" w:cstheme="majorBidi"/>
          <w:sz w:val="24"/>
          <w:szCs w:val="24"/>
        </w:rPr>
        <w:t>i</w:t>
      </w:r>
      <w:r w:rsidRPr="00CF3466">
        <w:rPr>
          <w:rFonts w:asciiTheme="majorBidi" w:hAnsiTheme="majorBidi" w:cstheme="majorBidi"/>
          <w:sz w:val="24"/>
          <w:szCs w:val="24"/>
        </w:rPr>
        <w:t>mmersed FE method.</w:t>
      </w:r>
    </w:p>
    <w:p w14:paraId="4AE7B37A" w14:textId="3017CFC6" w:rsidR="00676382" w:rsidRPr="0052016C" w:rsidRDefault="00676382" w:rsidP="003E3557">
      <w:pPr>
        <w:pStyle w:val="2"/>
        <w:ind w:left="426" w:hanging="426"/>
        <w:jc w:val="both"/>
        <w:rPr>
          <w:rFonts w:asciiTheme="majorBidi" w:hAnsiTheme="majorBidi" w:cstheme="majorBidi"/>
        </w:rPr>
      </w:pPr>
      <w:r w:rsidRPr="0052016C">
        <w:rPr>
          <w:rFonts w:asciiTheme="majorBidi" w:hAnsiTheme="majorBidi" w:cstheme="majorBidi"/>
        </w:rPr>
        <w:t>Basic assumption</w:t>
      </w:r>
      <w:r w:rsidR="008F753D">
        <w:rPr>
          <w:rFonts w:asciiTheme="majorBidi" w:hAnsiTheme="majorBidi" w:cstheme="majorBidi"/>
        </w:rPr>
        <w:t>s</w:t>
      </w:r>
      <w:r w:rsidRPr="0052016C">
        <w:rPr>
          <w:rFonts w:asciiTheme="majorBidi" w:hAnsiTheme="majorBidi" w:cstheme="majorBidi"/>
        </w:rPr>
        <w:t xml:space="preserve"> and governing equation</w:t>
      </w:r>
      <w:r w:rsidR="008F753D">
        <w:rPr>
          <w:rFonts w:asciiTheme="majorBidi" w:hAnsiTheme="majorBidi" w:cstheme="majorBidi"/>
        </w:rPr>
        <w:t>s</w:t>
      </w:r>
    </w:p>
    <w:p w14:paraId="072D05CB" w14:textId="0AAA62DF" w:rsidR="006326C7" w:rsidRPr="006326C7" w:rsidRDefault="006326C7" w:rsidP="00BF4A29">
      <w:pPr>
        <w:pStyle w:val="1"/>
        <w:numPr>
          <w:ilvl w:val="0"/>
          <w:numId w:val="0"/>
        </w:numPr>
        <w:rPr>
          <w:b w:val="0"/>
          <w:bCs/>
          <w:sz w:val="24"/>
          <w:szCs w:val="20"/>
        </w:rPr>
      </w:pPr>
      <w:r w:rsidRPr="006326C7">
        <w:rPr>
          <w:b w:val="0"/>
          <w:bCs/>
          <w:sz w:val="24"/>
          <w:szCs w:val="20"/>
        </w:rPr>
        <w:t>The polymer and the CNTs are meshed independently with 8</w:t>
      </w:r>
      <w:r w:rsidR="00F83A27">
        <w:rPr>
          <w:b w:val="0"/>
          <w:bCs/>
          <w:sz w:val="24"/>
          <w:szCs w:val="20"/>
        </w:rPr>
        <w:t>-</w:t>
      </w:r>
      <w:r w:rsidRPr="006326C7">
        <w:rPr>
          <w:b w:val="0"/>
          <w:bCs/>
          <w:sz w:val="24"/>
          <w:szCs w:val="20"/>
        </w:rPr>
        <w:t xml:space="preserve">node hexahedral elements that are not matching at the constituents’ interface. The basic assumption is that the polymer and CNTs are fully bonded, i.e. the displacement of the CNT surface nodes are equals to the local polymer </w:t>
      </w:r>
      <w:r w:rsidRPr="006326C7">
        <w:rPr>
          <w:b w:val="0"/>
          <w:bCs/>
          <w:sz w:val="24"/>
          <w:szCs w:val="20"/>
        </w:rPr>
        <w:lastRenderedPageBreak/>
        <w:t xml:space="preserve">displacement. This assumption is widely used in continuum model </w:t>
      </w:r>
      <w:r w:rsidRPr="006326C7">
        <w:rPr>
          <w:b w:val="0"/>
          <w:bCs/>
          <w:sz w:val="24"/>
          <w:szCs w:val="20"/>
        </w:rPr>
        <w:fldChar w:fldCharType="begin"/>
      </w:r>
      <w:r w:rsidR="00065011">
        <w:rPr>
          <w:b w:val="0"/>
          <w:bCs/>
          <w:sz w:val="24"/>
          <w:szCs w:val="20"/>
        </w:rPr>
        <w:instrText xml:space="preserve"> ADDIN ZOTERO_ITEM CSL_CITATION {"citationID":"aclORzOI","properties":{"formattedCitation":"[34,37,43,46]","plainCitation":"[34,37,43,46]","noteIndex":0},"citationItems":[{"id":1455,"uris":["http://zotero.org/users/2762625/items/UEGV3PP6"],"uri":["http://zotero.org/users/2762625/items/UEGV3PP6"],"itemData":{"id":1455,"type":"article-journal","title":"Effects of nanotube waviness on the modulus of nanotube-reinforced polymers","container-title":"Applied Physics Letters","page":"4647-4649","volume":"80","issue":"24","source":"Crossref","DOI":"10.1063/1.1487900","ISSN":"0003-6951, 1077-3118","language":"en","author":[{"family":"Fisher","given":"F. T."},{"family":"Bradshaw","given":"R. D."},{"family":"Brinson","given":"L. C."}],"issued":{"date-parts":[["2002",6,17]]}}},{"id":870,"uris":["http://zotero.org/users/2762625/items/4S88LSAP"],"uri":["http://zotero.org/users/2762625/items/4S88LSAP"],"itemData":{"id":870,"type":"article-journal","title":"Finite element predictions for the thermoelastic properties of nanotube reinforced polymers","container-title":"Modelling and Simulation in Materials Science and Engineering","page":"S107-S119","volume":"12","issue":"3","source":"CrossRef","DOI":"10.1088/0965-0393/12/3/S05","ISSN":"0965-0393, 1361-651X","author":[{"family":"Lusti","given":"Hans Rudolf"},{"family":"Gusev","given":"Andrei A"}],"issued":{"date-parts":[["2004",5,1]]}}},{"id":1451,"uris":["http://zotero.org/users/2762625/items/UITJ973I"],"uri":["http://zotero.org/users/2762625/items/UITJ973I"],"itemData":{"id":1451,"type":"article-journal","title":"Multiscale modeling of the coupled electromechanical behavior of multifunctional nanocomposites","container-title":"Composite Structures","page":"826-835","volume":"208","source":"Crossref","DOI":"10.1016/j.compstruct.2018.10.066","ISSN":"02638223","language":"en","author":[{"family":"Alian","given":"A.R."},{"family":"Meguid","given":"S.A."}],"issued":{"date-parts":[["2019",1]]}}},{"id":1422,"uris":["http://zotero.org/users/2762625/items/YNQHDZQL"],"uri":["http://zotero.org/users/2762625/items/YNQHDZQL"],"itemData":{"id":1422,"type":"article-journal","title":"Square representative volume elements for evaluating the effective material properties of carbon nanotube-based composites","container-title":"Computational Materials Science","page":"1-11","volume":"29","issue":"1","source":"Crossref","DOI":"10.1016/S0927-0256(03)00090-9","ISSN":"09270256","language":"en","author":[{"family":"Chen","given":"X.L."},{"family":"Liu","given":"Y.J."}],"issued":{"date-parts":[["2004",1]]}}}],"schema":"https://github.com/citation-style-language/schema/raw/master/csl-citation.json"} </w:instrText>
      </w:r>
      <w:r w:rsidRPr="006326C7">
        <w:rPr>
          <w:b w:val="0"/>
          <w:bCs/>
          <w:sz w:val="24"/>
          <w:szCs w:val="20"/>
        </w:rPr>
        <w:fldChar w:fldCharType="separate"/>
      </w:r>
      <w:r w:rsidRPr="006326C7">
        <w:rPr>
          <w:b w:val="0"/>
          <w:bCs/>
          <w:sz w:val="24"/>
          <w:szCs w:val="20"/>
        </w:rPr>
        <w:t>[34,37,43,46]</w:t>
      </w:r>
      <w:r w:rsidRPr="006326C7">
        <w:rPr>
          <w:b w:val="0"/>
          <w:bCs/>
          <w:sz w:val="24"/>
          <w:szCs w:val="20"/>
        </w:rPr>
        <w:fldChar w:fldCharType="end"/>
      </w:r>
      <w:r w:rsidRPr="006326C7">
        <w:rPr>
          <w:b w:val="0"/>
          <w:bCs/>
          <w:sz w:val="24"/>
          <w:szCs w:val="20"/>
        </w:rPr>
        <w:t xml:space="preserve"> although the matrix and the CNT are actually bonded at the atomic scale </w:t>
      </w:r>
      <w:r w:rsidR="00BF4A29">
        <w:rPr>
          <w:b w:val="0"/>
          <w:bCs/>
          <w:sz w:val="24"/>
          <w:szCs w:val="20"/>
        </w:rPr>
        <w:t>with the</w:t>
      </w:r>
      <w:r w:rsidRPr="006326C7">
        <w:rPr>
          <w:b w:val="0"/>
          <w:bCs/>
          <w:sz w:val="24"/>
          <w:szCs w:val="20"/>
        </w:rPr>
        <w:t xml:space="preserve"> </w:t>
      </w:r>
      <w:r w:rsidR="00BF4A29" w:rsidRPr="00BF4A29">
        <w:rPr>
          <w:b w:val="0"/>
          <w:bCs/>
          <w:sz w:val="24"/>
          <w:szCs w:val="20"/>
        </w:rPr>
        <w:t>relatively weak van der Waal's (vdW)</w:t>
      </w:r>
      <w:r w:rsidR="00BF4A29">
        <w:rPr>
          <w:b w:val="0"/>
          <w:bCs/>
          <w:sz w:val="24"/>
          <w:szCs w:val="20"/>
        </w:rPr>
        <w:t xml:space="preserve"> </w:t>
      </w:r>
      <w:r w:rsidR="00BF4A29" w:rsidRPr="00BF4A29">
        <w:rPr>
          <w:b w:val="0"/>
          <w:bCs/>
          <w:sz w:val="24"/>
          <w:szCs w:val="20"/>
        </w:rPr>
        <w:t>Interaction</w:t>
      </w:r>
      <w:r w:rsidR="00BF4A29">
        <w:rPr>
          <w:b w:val="0"/>
          <w:bCs/>
          <w:sz w:val="24"/>
          <w:szCs w:val="20"/>
        </w:rPr>
        <w:t xml:space="preserve"> </w:t>
      </w:r>
      <w:r w:rsidRPr="006326C7">
        <w:rPr>
          <w:b w:val="0"/>
          <w:bCs/>
          <w:sz w:val="24"/>
          <w:szCs w:val="20"/>
        </w:rPr>
        <w:fldChar w:fldCharType="begin"/>
      </w:r>
      <w:r w:rsidR="00065011">
        <w:rPr>
          <w:b w:val="0"/>
          <w:bCs/>
          <w:sz w:val="24"/>
          <w:szCs w:val="20"/>
        </w:rPr>
        <w:instrText xml:space="preserve"> ADDIN ZOTERO_ITEM CSL_CITATION {"citationID":"rVsRN0Wv","properties":{"formattedCitation":"[39]","plainCitation":"[39]","noteIndex":0},"citationItems":[{"id":42,"uris":["http://zotero.org/users/2762625/items/4XFZUPFZ"],"uri":["http://zotero.org/users/2762625/items/4XFZUPFZ"],"itemData":{"id":42,"type":"article-journal","title":"Multiscale modeling of carbon nanotube epoxy composites","container-title":"Polymer","page":"149-160","volume":"70","source":"CrossRef","DOI":"10.1016/j.polymer.2015.06.004","ISSN":"00323861","language":"en","author":[{"family":"Alian","given":"A.R."},{"family":"Kundalwal","given":"S.I."},{"family":"Meguid","given":"S.A."}],"issued":{"date-parts":[["2015",7]]}}}],"schema":"https://github.com/citation-style-language/schema/raw/master/csl-citation.json"} </w:instrText>
      </w:r>
      <w:r w:rsidRPr="006326C7">
        <w:rPr>
          <w:b w:val="0"/>
          <w:bCs/>
          <w:sz w:val="24"/>
          <w:szCs w:val="20"/>
        </w:rPr>
        <w:fldChar w:fldCharType="separate"/>
      </w:r>
      <w:r w:rsidRPr="006326C7">
        <w:rPr>
          <w:b w:val="0"/>
          <w:bCs/>
          <w:sz w:val="24"/>
          <w:szCs w:val="20"/>
        </w:rPr>
        <w:t>[39]</w:t>
      </w:r>
      <w:r w:rsidRPr="006326C7">
        <w:rPr>
          <w:b w:val="0"/>
          <w:bCs/>
          <w:sz w:val="24"/>
          <w:szCs w:val="20"/>
        </w:rPr>
        <w:fldChar w:fldCharType="end"/>
      </w:r>
      <w:r w:rsidR="00BF4A29">
        <w:rPr>
          <w:b w:val="0"/>
          <w:bCs/>
          <w:sz w:val="24"/>
          <w:szCs w:val="20"/>
        </w:rPr>
        <w:t>. This approximation of the interface leads to an overestimat</w:t>
      </w:r>
      <w:r w:rsidR="00465C54">
        <w:rPr>
          <w:b w:val="0"/>
          <w:bCs/>
          <w:sz w:val="24"/>
          <w:szCs w:val="20"/>
        </w:rPr>
        <w:t xml:space="preserve">ed </w:t>
      </w:r>
      <w:r w:rsidRPr="006326C7">
        <w:rPr>
          <w:b w:val="0"/>
          <w:bCs/>
          <w:sz w:val="24"/>
          <w:szCs w:val="20"/>
        </w:rPr>
        <w:t xml:space="preserve">material properties </w:t>
      </w:r>
      <w:r w:rsidRPr="006326C7">
        <w:rPr>
          <w:b w:val="0"/>
          <w:bCs/>
          <w:sz w:val="24"/>
          <w:szCs w:val="20"/>
        </w:rPr>
        <w:fldChar w:fldCharType="begin"/>
      </w:r>
      <w:r w:rsidR="00065011">
        <w:rPr>
          <w:b w:val="0"/>
          <w:bCs/>
          <w:sz w:val="24"/>
          <w:szCs w:val="20"/>
        </w:rPr>
        <w:instrText xml:space="preserve"> ADDIN ZOTERO_ITEM CSL_CITATION {"citationID":"r4BOdEoX","properties":{"formattedCitation":"[47]","plainCitation":"[47]","noteIndex":0},"citationItems":[{"id":506,"uris":["http://zotero.org/users/2762625/items/7KJGFCCE"],"uri":["http://zotero.org/users/2762625/items/7KJGFCCE"],"itemData":{"id":506,"type":"article-journal","title":"On the elasto-plastic behavior of CNT-polymer nanocomposites","container-title":"Composite Structures","page":"782-791","volume":"160","source":"CrossRef","DOI":"10.1016/j.compstruct.2016.10.053","ISSN":"02638223","language":"en","author":[{"family":"Karimi","given":"Majid"},{"family":"Montazeri","given":"Abbas"},{"family":"Ghajar","given":"Rahmatollah"}],"issued":{"date-parts":[["2017",1]]}}}],"schema":"https://github.com/citation-style-language/schema/raw/master/csl-citation.json"} </w:instrText>
      </w:r>
      <w:r w:rsidRPr="006326C7">
        <w:rPr>
          <w:b w:val="0"/>
          <w:bCs/>
          <w:sz w:val="24"/>
          <w:szCs w:val="20"/>
        </w:rPr>
        <w:fldChar w:fldCharType="separate"/>
      </w:r>
      <w:r w:rsidRPr="006326C7">
        <w:rPr>
          <w:b w:val="0"/>
          <w:bCs/>
          <w:sz w:val="24"/>
          <w:szCs w:val="20"/>
        </w:rPr>
        <w:t>[47]</w:t>
      </w:r>
      <w:r w:rsidRPr="006326C7">
        <w:rPr>
          <w:b w:val="0"/>
          <w:bCs/>
          <w:sz w:val="24"/>
          <w:szCs w:val="20"/>
        </w:rPr>
        <w:fldChar w:fldCharType="end"/>
      </w:r>
      <w:r w:rsidR="00465C54">
        <w:rPr>
          <w:b w:val="0"/>
          <w:bCs/>
          <w:sz w:val="24"/>
          <w:szCs w:val="20"/>
        </w:rPr>
        <w:t>, specially at higher strain levels</w:t>
      </w:r>
      <w:r w:rsidRPr="006326C7">
        <w:rPr>
          <w:b w:val="0"/>
          <w:bCs/>
          <w:sz w:val="24"/>
          <w:szCs w:val="20"/>
        </w:rPr>
        <w:t xml:space="preserve">. </w:t>
      </w:r>
      <w:r w:rsidR="00465C54">
        <w:rPr>
          <w:b w:val="0"/>
          <w:bCs/>
          <w:sz w:val="24"/>
          <w:szCs w:val="20"/>
        </w:rPr>
        <w:t xml:space="preserve">However, </w:t>
      </w:r>
      <w:r w:rsidRPr="006326C7">
        <w:rPr>
          <w:b w:val="0"/>
          <w:bCs/>
          <w:sz w:val="24"/>
          <w:szCs w:val="20"/>
        </w:rPr>
        <w:t xml:space="preserve">it is also reasonable </w:t>
      </w:r>
      <w:r w:rsidR="00465C54">
        <w:rPr>
          <w:b w:val="0"/>
          <w:bCs/>
          <w:sz w:val="24"/>
          <w:szCs w:val="20"/>
        </w:rPr>
        <w:t xml:space="preserve">to consider a fully bonded coupling </w:t>
      </w:r>
      <w:r w:rsidRPr="006326C7">
        <w:rPr>
          <w:b w:val="0"/>
          <w:bCs/>
          <w:sz w:val="24"/>
          <w:szCs w:val="20"/>
        </w:rPr>
        <w:t xml:space="preserve">for small deformation where the stress in </w:t>
      </w:r>
      <w:r w:rsidR="00465C54">
        <w:rPr>
          <w:b w:val="0"/>
          <w:bCs/>
          <w:sz w:val="24"/>
          <w:szCs w:val="20"/>
        </w:rPr>
        <w:t>matrix</w:t>
      </w:r>
      <w:r w:rsidRPr="006326C7">
        <w:rPr>
          <w:b w:val="0"/>
          <w:bCs/>
          <w:sz w:val="24"/>
          <w:szCs w:val="20"/>
        </w:rPr>
        <w:t xml:space="preserve"> can fully transferred to the </w:t>
      </w:r>
      <w:r w:rsidR="00465C54">
        <w:rPr>
          <w:b w:val="0"/>
          <w:bCs/>
          <w:sz w:val="24"/>
          <w:szCs w:val="20"/>
        </w:rPr>
        <w:t>embedded CNTs</w:t>
      </w:r>
      <w:r w:rsidRPr="006326C7">
        <w:rPr>
          <w:b w:val="0"/>
          <w:bCs/>
          <w:sz w:val="24"/>
          <w:szCs w:val="20"/>
        </w:rPr>
        <w:t xml:space="preserve"> </w:t>
      </w:r>
      <w:r w:rsidRPr="006326C7">
        <w:rPr>
          <w:b w:val="0"/>
          <w:bCs/>
          <w:sz w:val="24"/>
          <w:szCs w:val="20"/>
        </w:rPr>
        <w:fldChar w:fldCharType="begin"/>
      </w:r>
      <w:r w:rsidR="00065011">
        <w:rPr>
          <w:b w:val="0"/>
          <w:bCs/>
          <w:sz w:val="24"/>
          <w:szCs w:val="20"/>
        </w:rPr>
        <w:instrText xml:space="preserve"> ADDIN ZOTERO_ITEM CSL_CITATION {"citationID":"24U1LxSc","properties":{"formattedCitation":"[48]","plainCitation":"[48]","noteIndex":0},"citationItems":[{"id":1426,"uris":["http://zotero.org/users/2762625/items/H5E6M9AL"],"uri":["http://zotero.org/users/2762625/items/H5E6M9AL"],"itemData":{"id":1426,"type":"book","title":"Microstructural design of fiber composites","collection-title":"Cambridge solid state science series","publisher":"Cambridge University Press","publisher-place":"Cambridge ; New York","number-of-pages":"569","source":"Library of Congress ISBN","event-place":"Cambridge ; New York","ISBN":"978-0-521-01965-1","call-number":"TA481.5 .C48 2005","author":[{"family":"Chou","given":"Tsu-Wei"}],"issued":{"date-parts":[["2005"]]}}}],"schema":"https://github.com/citation-style-language/schema/raw/master/csl-citation.json"} </w:instrText>
      </w:r>
      <w:r w:rsidRPr="006326C7">
        <w:rPr>
          <w:b w:val="0"/>
          <w:bCs/>
          <w:sz w:val="24"/>
          <w:szCs w:val="20"/>
        </w:rPr>
        <w:fldChar w:fldCharType="separate"/>
      </w:r>
      <w:r w:rsidRPr="006326C7">
        <w:rPr>
          <w:b w:val="0"/>
          <w:bCs/>
          <w:sz w:val="24"/>
          <w:szCs w:val="20"/>
        </w:rPr>
        <w:t>[48]</w:t>
      </w:r>
      <w:r w:rsidRPr="006326C7">
        <w:rPr>
          <w:b w:val="0"/>
          <w:bCs/>
          <w:sz w:val="24"/>
          <w:szCs w:val="20"/>
        </w:rPr>
        <w:fldChar w:fldCharType="end"/>
      </w:r>
      <w:r w:rsidRPr="006326C7">
        <w:rPr>
          <w:b w:val="0"/>
          <w:bCs/>
          <w:sz w:val="24"/>
          <w:szCs w:val="20"/>
        </w:rPr>
        <w:t xml:space="preserve">. </w:t>
      </w:r>
    </w:p>
    <w:p w14:paraId="029D4342" w14:textId="6BAA1463" w:rsidR="00676382" w:rsidRPr="00CF3466" w:rsidRDefault="00676382" w:rsidP="006B38C4">
      <w:pPr>
        <w:spacing w:line="360" w:lineRule="auto"/>
        <w:ind w:firstLine="360"/>
        <w:jc w:val="both"/>
        <w:rPr>
          <w:rFonts w:asciiTheme="majorBidi" w:hAnsiTheme="majorBidi" w:cstheme="majorBidi"/>
          <w:sz w:val="24"/>
          <w:szCs w:val="24"/>
        </w:rPr>
      </w:pPr>
      <w:r w:rsidRPr="00CF3466">
        <w:rPr>
          <w:rFonts w:asciiTheme="majorBidi" w:hAnsiTheme="majorBidi" w:cstheme="majorBidi"/>
          <w:sz w:val="24"/>
          <w:szCs w:val="24"/>
        </w:rPr>
        <w:t xml:space="preserve">In the </w:t>
      </w:r>
      <w:r w:rsidR="00C925F0">
        <w:rPr>
          <w:rFonts w:asciiTheme="majorBidi" w:hAnsiTheme="majorBidi" w:cstheme="majorBidi"/>
          <w:sz w:val="24"/>
          <w:szCs w:val="24"/>
        </w:rPr>
        <w:t>i</w:t>
      </w:r>
      <w:r w:rsidRPr="00CF3466">
        <w:rPr>
          <w:rFonts w:asciiTheme="majorBidi" w:hAnsiTheme="majorBidi" w:cstheme="majorBidi"/>
          <w:sz w:val="24"/>
          <w:szCs w:val="24"/>
        </w:rPr>
        <w:t xml:space="preserve">mmersed FE method, the CNTs' grid are not matched with the polymer grid, so the displacement of the CNT surface nodes should be gathered from the surrounding polymer nodes. Once the surface displacement of the </w:t>
      </w:r>
      <w:r w:rsidRPr="006B38C4">
        <w:rPr>
          <w:rFonts w:asciiTheme="majorBidi" w:hAnsiTheme="majorBidi" w:cstheme="majorBidi"/>
          <w:i/>
          <w:sz w:val="28"/>
          <w:szCs w:val="28"/>
        </w:rPr>
        <w:t>i</w:t>
      </w:r>
      <w:r w:rsidRPr="006B38C4">
        <w:rPr>
          <w:rFonts w:asciiTheme="majorBidi" w:hAnsiTheme="majorBidi" w:cstheme="majorBidi"/>
          <w:sz w:val="20"/>
          <w:szCs w:val="20"/>
        </w:rPr>
        <w:t>th</w:t>
      </w:r>
      <w:r w:rsidRPr="00CF3466">
        <w:rPr>
          <w:rFonts w:asciiTheme="majorBidi" w:hAnsiTheme="majorBidi" w:cstheme="majorBidi"/>
          <w:sz w:val="24"/>
          <w:szCs w:val="24"/>
        </w:rPr>
        <w:t xml:space="preserve"> CNT, namely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m:t>
            </m:r>
          </m:sup>
        </m:sSubSup>
      </m:oMath>
      <w:r w:rsidRPr="00CF3466">
        <w:rPr>
          <w:rFonts w:asciiTheme="majorBidi" w:hAnsiTheme="majorBidi" w:cstheme="majorBidi"/>
          <w:sz w:val="24"/>
          <w:szCs w:val="24"/>
        </w:rPr>
        <w:t xml:space="preserve"> is determined, the internal </w:t>
      </w:r>
      <w:r w:rsidR="006B38C4">
        <w:rPr>
          <w:rFonts w:asciiTheme="majorBidi" w:hAnsiTheme="majorBidi" w:cstheme="majorBidi"/>
          <w:sz w:val="24"/>
          <w:szCs w:val="24"/>
        </w:rPr>
        <w:t>d</w:t>
      </w:r>
      <w:r w:rsidRPr="00CF3466">
        <w:rPr>
          <w:rFonts w:asciiTheme="majorBidi" w:hAnsiTheme="majorBidi" w:cstheme="majorBidi"/>
          <w:sz w:val="24"/>
          <w:szCs w:val="24"/>
        </w:rPr>
        <w:t xml:space="preserve">isplacement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m:t>
            </m:r>
            <m:r>
              <m:rPr>
                <m:nor/>
              </m:rPr>
              <w:rPr>
                <w:rFonts w:ascii="Cambria Math" w:hAnsiTheme="majorBidi" w:cstheme="majorBidi"/>
                <w:sz w:val="24"/>
                <w:szCs w:val="24"/>
              </w:rPr>
              <m:t xml:space="preserve"> </m:t>
            </m:r>
            <m:r>
              <m:rPr>
                <m:nor/>
              </m:rPr>
              <w:rPr>
                <w:rFonts w:asciiTheme="majorBidi" w:hAnsiTheme="majorBidi" w:cstheme="majorBidi"/>
                <w:sz w:val="24"/>
                <w:szCs w:val="24"/>
              </w:rPr>
              <m:t>I</m:t>
            </m:r>
          </m:sup>
        </m:sSubSup>
      </m:oMath>
      <w:r w:rsidRPr="00CF3466">
        <w:rPr>
          <w:rFonts w:asciiTheme="majorBidi" w:hAnsiTheme="majorBidi" w:cstheme="majorBidi"/>
          <w:sz w:val="24"/>
          <w:szCs w:val="24"/>
        </w:rPr>
        <w:t xml:space="preserve"> and the reacting force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 react</m:t>
            </m:r>
          </m:sup>
        </m:sSubSup>
      </m:oMath>
      <w:r w:rsidRPr="00CF3466">
        <w:rPr>
          <w:rFonts w:asciiTheme="majorBidi" w:hAnsiTheme="majorBidi" w:cstheme="majorBidi"/>
          <w:sz w:val="24"/>
          <w:szCs w:val="24"/>
        </w:rPr>
        <w:t xml:space="preserve"> can be obtained by solving the equilibrium equation</w:t>
      </w:r>
      <w:r w:rsidR="006B38C4">
        <w:rPr>
          <w:rFonts w:asciiTheme="majorBidi" w:hAnsiTheme="majorBidi" w:cstheme="majorBidi"/>
          <w:sz w:val="24"/>
          <w:szCs w:val="24"/>
        </w:rPr>
        <w:t>:</w:t>
      </w:r>
    </w:p>
    <w:p w14:paraId="6629E682" w14:textId="373F1F92" w:rsidR="00676382" w:rsidRPr="00CF3466" w:rsidRDefault="006B38C4" w:rsidP="006B38C4">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w:commentRangeStart w:id="1"/>
      <m:oMath>
        <m:d>
          <m:dPr>
            <m:begChr m:val="["/>
            <m:endChr m:val="]"/>
            <m:ctrlPr>
              <w:rPr>
                <w:rFonts w:ascii="Cambria Math" w:hAnsi="Cambria Math" w:cstheme="majorBidi"/>
                <w:sz w:val="24"/>
                <w:szCs w:val="24"/>
              </w:rPr>
            </m:ctrlPr>
          </m:dPr>
          <m:e>
            <m:m>
              <m:mPr>
                <m:mcs>
                  <m:mc>
                    <m:mcPr>
                      <m:count m:val="2"/>
                      <m:mcJc m:val="center"/>
                    </m:mcPr>
                  </m:mc>
                </m:mcs>
                <m:ctrlPr>
                  <w:rPr>
                    <w:rFonts w:ascii="Cambria Math" w:hAnsi="Cambria Math" w:cstheme="majorBidi"/>
                    <w:i/>
                    <w:sz w:val="24"/>
                    <w:szCs w:val="24"/>
                  </w:rPr>
                </m:ctrlPr>
              </m:mPr>
              <m:mr>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CNT,II</m:t>
                      </m:r>
                    </m:sup>
                  </m:sSubSup>
                </m:e>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CNT,IB</m:t>
                      </m:r>
                    </m:sup>
                  </m:sSubSup>
                </m:e>
              </m:mr>
              <m:mr>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CNT,BI</m:t>
                      </m:r>
                    </m:sup>
                  </m:sSubSup>
                </m:e>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CNT,BB</m:t>
                      </m:r>
                    </m:sup>
                  </m:sSubSup>
                </m:e>
              </m:mr>
            </m:m>
          </m:e>
        </m:d>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CNT,I</m:t>
                      </m:r>
                    </m:sup>
                  </m:sSubSup>
                </m:e>
              </m:m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CNT,B</m:t>
                      </m:r>
                    </m:sup>
                  </m:sSubSup>
                </m:e>
              </m:mr>
            </m:m>
          </m:e>
        </m:d>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heme="majorBidi" w:hAnsiTheme="majorBidi" w:cstheme="majorBidi"/>
                      <w:b/>
                      <w:sz w:val="24"/>
                      <w:szCs w:val="24"/>
                    </w:rPr>
                    <m:t>0</m:t>
                  </m:r>
                </m:e>
              </m:m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 react</m:t>
                      </m:r>
                    </m:sup>
                  </m:sSubSup>
                </m:e>
              </m:mr>
            </m:m>
          </m:e>
        </m:d>
        <w:commentRangeEnd w:id="1"/>
        <m:r>
          <m:rPr>
            <m:sty m:val="p"/>
          </m:rPr>
          <w:rPr>
            <w:rStyle w:val="ac"/>
          </w:rPr>
          <w:commentReference w:id="1"/>
        </m:r>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 </w:t>
      </w:r>
      <w:r>
        <w:rPr>
          <w:rFonts w:asciiTheme="majorBidi" w:hAnsiTheme="majorBidi" w:cstheme="majorBidi"/>
          <w:sz w:val="24"/>
          <w:szCs w:val="24"/>
        </w:rPr>
        <w:t>(1)</w:t>
      </w:r>
    </w:p>
    <w:p w14:paraId="0530A88C" w14:textId="0ABDD444" w:rsidR="00676382" w:rsidRPr="00CF3466" w:rsidRDefault="004F4500" w:rsidP="00731AB4">
      <w:pPr>
        <w:spacing w:line="360" w:lineRule="auto"/>
        <w:jc w:val="both"/>
        <w:rPr>
          <w:rFonts w:asciiTheme="majorBidi" w:hAnsiTheme="majorBidi" w:cstheme="majorBidi"/>
          <w:sz w:val="24"/>
          <w:szCs w:val="24"/>
        </w:rPr>
      </w:pPr>
      <w:r>
        <w:rPr>
          <w:rFonts w:asciiTheme="majorBidi" w:eastAsiaTheme="minorEastAsia" w:hAnsiTheme="majorBidi" w:cstheme="majorBidi"/>
          <w:sz w:val="24"/>
          <w:szCs w:val="24"/>
        </w:rPr>
        <w:t xml:space="preserve">where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 react</m:t>
            </m:r>
          </m:sup>
        </m:sSubSup>
      </m:oMath>
      <w:r w:rsidR="00676382" w:rsidRPr="00CF3466">
        <w:rPr>
          <w:rFonts w:asciiTheme="majorBidi" w:hAnsiTheme="majorBidi" w:cstheme="majorBidi"/>
          <w:sz w:val="24"/>
          <w:szCs w:val="24"/>
        </w:rPr>
        <w:t xml:space="preserve"> is the force that the polymer applies on</w:t>
      </w:r>
      <w:r w:rsidR="006B38C4" w:rsidRPr="006B38C4">
        <w:rPr>
          <w:rFonts w:asciiTheme="majorBidi" w:hAnsiTheme="majorBidi" w:cstheme="majorBidi"/>
          <w:sz w:val="24"/>
          <w:szCs w:val="24"/>
        </w:rPr>
        <w:t xml:space="preserve"> </w:t>
      </w:r>
      <w:r w:rsidR="006B38C4" w:rsidRPr="00CF3466">
        <w:rPr>
          <w:rFonts w:asciiTheme="majorBidi" w:hAnsiTheme="majorBidi" w:cstheme="majorBidi"/>
          <w:sz w:val="24"/>
          <w:szCs w:val="24"/>
        </w:rPr>
        <w:t xml:space="preserve">the </w:t>
      </w:r>
      <w:r w:rsidR="006B38C4" w:rsidRPr="006B38C4">
        <w:rPr>
          <w:rFonts w:asciiTheme="majorBidi" w:hAnsiTheme="majorBidi" w:cstheme="majorBidi"/>
          <w:i/>
          <w:sz w:val="28"/>
          <w:szCs w:val="28"/>
        </w:rPr>
        <w:t>i</w:t>
      </w:r>
      <w:r w:rsidR="006B38C4" w:rsidRPr="006B38C4">
        <w:rPr>
          <w:rFonts w:asciiTheme="majorBidi" w:hAnsiTheme="majorBidi" w:cstheme="majorBidi"/>
          <w:sz w:val="20"/>
          <w:szCs w:val="20"/>
        </w:rPr>
        <w:t>th</w:t>
      </w:r>
      <w:r w:rsidR="006B38C4" w:rsidRPr="00CF3466">
        <w:rPr>
          <w:rFonts w:asciiTheme="majorBidi" w:hAnsiTheme="majorBidi" w:cstheme="majorBidi"/>
          <w:sz w:val="24"/>
          <w:szCs w:val="24"/>
        </w:rPr>
        <w:t xml:space="preserve"> CNT</w:t>
      </w:r>
      <w:r>
        <w:rPr>
          <w:rFonts w:asciiTheme="majorBidi" w:hAnsiTheme="majorBidi" w:cstheme="majorBidi"/>
          <w:sz w:val="24"/>
          <w:szCs w:val="24"/>
        </w:rPr>
        <w:t xml:space="preserve">. </w:t>
      </w:r>
      <w:r w:rsidR="00BF3B43">
        <w:rPr>
          <w:rFonts w:asciiTheme="majorBidi" w:hAnsiTheme="majorBidi" w:cstheme="majorBidi" w:hint="eastAsia"/>
          <w:sz w:val="24"/>
          <w:szCs w:val="24"/>
          <w:lang w:eastAsia="zh-CN"/>
        </w:rPr>
        <w:t xml:space="preserve">The subscript </w:t>
      </w:r>
      <w:r w:rsidR="00BF3B43">
        <w:rPr>
          <w:rFonts w:asciiTheme="majorBidi" w:hAnsiTheme="majorBidi" w:cstheme="majorBidi"/>
          <w:sz w:val="24"/>
          <w:szCs w:val="24"/>
          <w:lang w:eastAsia="zh-CN"/>
        </w:rPr>
        <w:t>“</w:t>
      </w:r>
      <w:r w:rsidR="00BF3B43">
        <w:rPr>
          <w:rFonts w:asciiTheme="majorBidi" w:hAnsiTheme="majorBidi" w:cstheme="majorBidi" w:hint="eastAsia"/>
          <w:sz w:val="24"/>
          <w:szCs w:val="24"/>
          <w:lang w:eastAsia="zh-CN"/>
        </w:rPr>
        <w:t>I</w:t>
      </w:r>
      <w:r w:rsidR="00BF3B43">
        <w:rPr>
          <w:rFonts w:asciiTheme="majorBidi" w:hAnsiTheme="majorBidi" w:cstheme="majorBidi"/>
          <w:sz w:val="24"/>
          <w:szCs w:val="24"/>
          <w:lang w:eastAsia="zh-CN"/>
        </w:rPr>
        <w:t>”</w:t>
      </w:r>
      <w:r w:rsidR="00BF3B43">
        <w:rPr>
          <w:rFonts w:asciiTheme="majorBidi" w:hAnsiTheme="majorBidi" w:cstheme="majorBidi" w:hint="eastAsia"/>
          <w:sz w:val="24"/>
          <w:szCs w:val="24"/>
          <w:lang w:eastAsia="zh-CN"/>
        </w:rPr>
        <w:t xml:space="preserve"> in Eq.1 means the active degree of freedom (</w:t>
      </w:r>
      <w:proofErr w:type="spellStart"/>
      <w:r w:rsidR="00BF3B43">
        <w:rPr>
          <w:rFonts w:asciiTheme="majorBidi" w:hAnsiTheme="majorBidi" w:cstheme="majorBidi" w:hint="eastAsia"/>
          <w:sz w:val="24"/>
          <w:szCs w:val="24"/>
          <w:lang w:eastAsia="zh-CN"/>
        </w:rPr>
        <w:t>DoF</w:t>
      </w:r>
      <w:proofErr w:type="spellEnd"/>
      <w:r w:rsidR="00BF3B43">
        <w:rPr>
          <w:rFonts w:asciiTheme="majorBidi" w:hAnsiTheme="majorBidi" w:cstheme="majorBidi" w:hint="eastAsia"/>
          <w:sz w:val="24"/>
          <w:szCs w:val="24"/>
          <w:lang w:eastAsia="zh-CN"/>
        </w:rPr>
        <w:t xml:space="preserve">) in the system while the subscript </w:t>
      </w:r>
      <w:r w:rsidR="00BF3B43">
        <w:rPr>
          <w:rFonts w:asciiTheme="majorBidi" w:hAnsiTheme="majorBidi" w:cstheme="majorBidi"/>
          <w:sz w:val="24"/>
          <w:szCs w:val="24"/>
          <w:lang w:eastAsia="zh-CN"/>
        </w:rPr>
        <w:t>“</w:t>
      </w:r>
      <w:r w:rsidR="00BF3B43">
        <w:rPr>
          <w:rFonts w:asciiTheme="majorBidi" w:hAnsiTheme="majorBidi" w:cstheme="majorBidi" w:hint="eastAsia"/>
          <w:sz w:val="24"/>
          <w:szCs w:val="24"/>
          <w:lang w:eastAsia="zh-CN"/>
        </w:rPr>
        <w:t>B</w:t>
      </w:r>
      <w:r w:rsidR="00BF3B43">
        <w:rPr>
          <w:rFonts w:asciiTheme="majorBidi" w:hAnsiTheme="majorBidi" w:cstheme="majorBidi"/>
          <w:sz w:val="24"/>
          <w:szCs w:val="24"/>
          <w:lang w:eastAsia="zh-CN"/>
        </w:rPr>
        <w:t>”</w:t>
      </w:r>
      <w:r w:rsidR="00BF3B43">
        <w:rPr>
          <w:rFonts w:asciiTheme="majorBidi" w:hAnsiTheme="majorBidi" w:cstheme="majorBidi" w:hint="eastAsia"/>
          <w:sz w:val="24"/>
          <w:szCs w:val="24"/>
          <w:lang w:eastAsia="zh-CN"/>
        </w:rPr>
        <w:t xml:space="preserve"> means the constrained </w:t>
      </w:r>
      <w:proofErr w:type="spellStart"/>
      <w:r w:rsidR="00BF3B43">
        <w:rPr>
          <w:rFonts w:asciiTheme="majorBidi" w:hAnsiTheme="majorBidi" w:cstheme="majorBidi" w:hint="eastAsia"/>
          <w:sz w:val="24"/>
          <w:szCs w:val="24"/>
          <w:lang w:eastAsia="zh-CN"/>
        </w:rPr>
        <w:t>DoF</w:t>
      </w:r>
      <w:proofErr w:type="spellEnd"/>
      <w:r w:rsidR="00BF3B43">
        <w:rPr>
          <w:rFonts w:asciiTheme="majorBidi" w:hAnsiTheme="majorBidi" w:cstheme="majorBidi" w:hint="eastAsia"/>
          <w:sz w:val="24"/>
          <w:szCs w:val="24"/>
          <w:lang w:eastAsia="zh-CN"/>
        </w:rPr>
        <w:t xml:space="preserve">. </w:t>
      </w:r>
      <w:r>
        <w:rPr>
          <w:rFonts w:asciiTheme="majorBidi" w:hAnsiTheme="majorBidi" w:cstheme="majorBidi"/>
          <w:sz w:val="24"/>
          <w:szCs w:val="24"/>
        </w:rPr>
        <w:t xml:space="preserve">Consequently, </w:t>
      </w:r>
      <w:r w:rsidRPr="00CF3466">
        <w:rPr>
          <w:rFonts w:asciiTheme="majorBidi" w:hAnsiTheme="majorBidi" w:cstheme="majorBidi"/>
          <w:sz w:val="24"/>
          <w:szCs w:val="24"/>
        </w:rPr>
        <w:t>according to Newton's third</w:t>
      </w:r>
      <w:r>
        <w:rPr>
          <w:rFonts w:asciiTheme="majorBidi" w:hAnsiTheme="majorBidi" w:cstheme="majorBidi"/>
          <w:sz w:val="24"/>
          <w:szCs w:val="24"/>
        </w:rPr>
        <w:t xml:space="preserve"> law, </w:t>
      </w:r>
      <w:r w:rsidR="00676382" w:rsidRPr="00CF3466">
        <w:rPr>
          <w:rFonts w:asciiTheme="majorBidi" w:hAnsiTheme="majorBidi" w:cstheme="majorBidi"/>
          <w:sz w:val="24"/>
          <w:szCs w:val="24"/>
        </w:rPr>
        <w:t>the force that</w:t>
      </w:r>
      <w:r>
        <w:rPr>
          <w:rFonts w:asciiTheme="majorBidi" w:hAnsiTheme="majorBidi" w:cstheme="majorBidi"/>
          <w:sz w:val="24"/>
          <w:szCs w:val="24"/>
        </w:rPr>
        <w:t xml:space="preserve"> the</w:t>
      </w:r>
      <w:r w:rsidR="00676382" w:rsidRPr="00CF3466">
        <w:rPr>
          <w:rFonts w:asciiTheme="majorBidi" w:hAnsiTheme="majorBidi" w:cstheme="majorBidi"/>
          <w:sz w:val="24"/>
          <w:szCs w:val="24"/>
        </w:rPr>
        <w:t xml:space="preserve"> </w:t>
      </w:r>
      <w:r w:rsidRPr="006B38C4">
        <w:rPr>
          <w:rFonts w:asciiTheme="majorBidi" w:hAnsiTheme="majorBidi" w:cstheme="majorBidi"/>
          <w:i/>
          <w:sz w:val="28"/>
          <w:szCs w:val="28"/>
        </w:rPr>
        <w:t>i</w:t>
      </w:r>
      <w:r w:rsidRPr="006B38C4">
        <w:rPr>
          <w:rFonts w:asciiTheme="majorBidi" w:hAnsiTheme="majorBidi" w:cstheme="majorBidi"/>
          <w:sz w:val="20"/>
          <w:szCs w:val="20"/>
        </w:rPr>
        <w:t>th</w:t>
      </w:r>
      <w:r w:rsidRPr="00CF3466">
        <w:rPr>
          <w:rFonts w:asciiTheme="majorBidi" w:hAnsiTheme="majorBidi" w:cstheme="majorBidi"/>
          <w:sz w:val="24"/>
          <w:szCs w:val="24"/>
        </w:rPr>
        <w:t xml:space="preserve"> CNT</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applies on polymer is </w:t>
      </w:r>
      <m:oMath>
        <m:r>
          <m:rPr>
            <m:sty m:val="p"/>
          </m:rPr>
          <w:rPr>
            <w:rFonts w:ascii="Cambria Math" w:hAnsi="Cambria Math" w:cstheme="majorBidi"/>
            <w:sz w:val="24"/>
            <w:szCs w:val="24"/>
          </w:rPr>
          <m:t xml:space="preserve">- </m:t>
        </m:r>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 react</m:t>
            </m:r>
          </m:sup>
        </m:sSubSup>
      </m:oMath>
      <w:r w:rsidR="00676382" w:rsidRPr="00CF3466">
        <w:rPr>
          <w:rFonts w:asciiTheme="majorBidi" w:hAnsiTheme="majorBidi" w:cstheme="majorBidi"/>
          <w:sz w:val="24"/>
          <w:szCs w:val="24"/>
        </w:rPr>
        <w:t xml:space="preserve">. It should be mentioned that this force is not exactly applied on the polymer nodes, so it should be scattered to the surrounding polymer nodes. Since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CNT,B</m:t>
            </m:r>
          </m:sup>
        </m:sSubSup>
      </m:oMath>
      <w:r w:rsidR="00676382" w:rsidRPr="00CF3466">
        <w:rPr>
          <w:rFonts w:asciiTheme="majorBidi" w:hAnsiTheme="majorBidi" w:cstheme="majorBidi"/>
          <w:sz w:val="24"/>
          <w:szCs w:val="24"/>
        </w:rPr>
        <w:t xml:space="preserve"> is calculated </w:t>
      </w:r>
      <w:r w:rsidR="00731AB4">
        <w:rPr>
          <w:rFonts w:asciiTheme="majorBidi" w:hAnsiTheme="majorBidi" w:cstheme="majorBidi"/>
          <w:sz w:val="24"/>
          <w:szCs w:val="24"/>
        </w:rPr>
        <w:t>based on</w:t>
      </w:r>
      <w:r w:rsidR="00676382" w:rsidRPr="00CF3466">
        <w:rPr>
          <w:rFonts w:asciiTheme="majorBidi" w:hAnsiTheme="majorBidi" w:cstheme="majorBidi"/>
          <w:sz w:val="24"/>
          <w:szCs w:val="24"/>
        </w:rPr>
        <w:t xml:space="preserve"> the polymer displacement </w:t>
      </w:r>
      <m:oMath>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00676382" w:rsidRPr="00CF3466">
        <w:rPr>
          <w:rFonts w:asciiTheme="majorBidi" w:hAnsiTheme="majorBidi" w:cstheme="majorBidi"/>
          <w:sz w:val="24"/>
          <w:szCs w:val="24"/>
        </w:rPr>
        <w:t xml:space="preserve">, the force that </w:t>
      </w:r>
      <m:oMath>
        <m:sSub>
          <m:sSubPr>
            <m:ctrlPr>
              <w:rPr>
                <w:rFonts w:ascii="Cambria Math" w:hAnsi="Cambria Math" w:cstheme="majorBidi"/>
                <w:sz w:val="24"/>
                <w:szCs w:val="24"/>
              </w:rPr>
            </m:ctrlPr>
          </m:sSubPr>
          <m:e>
            <m:r>
              <m:rPr>
                <m:nor/>
              </m:rPr>
              <w:rPr>
                <w:rFonts w:asciiTheme="majorBidi" w:hAnsiTheme="majorBidi" w:cstheme="majorBidi"/>
                <w:sz w:val="24"/>
                <w:szCs w:val="24"/>
              </w:rPr>
              <m:t>CNT</m:t>
            </m:r>
          </m:e>
          <m:sub>
            <m:r>
              <m:rPr>
                <m:nor/>
              </m:rPr>
              <w:rPr>
                <w:rFonts w:asciiTheme="majorBidi" w:hAnsiTheme="majorBidi" w:cstheme="majorBidi"/>
                <w:i/>
                <w:sz w:val="24"/>
                <w:szCs w:val="24"/>
              </w:rPr>
              <m:t>i</m:t>
            </m:r>
          </m:sub>
        </m:sSub>
      </m:oMath>
      <w:r w:rsidR="00676382" w:rsidRPr="00CF3466">
        <w:rPr>
          <w:rFonts w:asciiTheme="majorBidi" w:hAnsiTheme="majorBidi" w:cstheme="majorBidi"/>
          <w:sz w:val="24"/>
          <w:szCs w:val="24"/>
        </w:rPr>
        <w:t xml:space="preserve"> applies on the polymer should also be a function of </w:t>
      </w:r>
      <m:oMath>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00676382" w:rsidRPr="00CF3466">
        <w:rPr>
          <w:rFonts w:asciiTheme="majorBidi" w:hAnsiTheme="majorBidi" w:cstheme="majorBidi"/>
          <w:sz w:val="24"/>
          <w:szCs w:val="24"/>
        </w:rPr>
        <w:t xml:space="preserve"> and denote</w:t>
      </w:r>
      <w:r w:rsidR="00731AB4">
        <w:rPr>
          <w:rFonts w:asciiTheme="majorBidi" w:hAnsiTheme="majorBidi" w:cstheme="majorBidi"/>
          <w:sz w:val="24"/>
          <w:szCs w:val="24"/>
        </w:rPr>
        <w:t xml:space="preserve">d </w:t>
      </w:r>
      <w:r w:rsidR="00676382" w:rsidRPr="00CF3466">
        <w:rPr>
          <w:rFonts w:asciiTheme="majorBidi" w:hAnsiTheme="majorBidi" w:cstheme="majorBidi"/>
          <w:sz w:val="24"/>
          <w:szCs w:val="24"/>
        </w:rPr>
        <w:t xml:space="preserve">as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d>
          <m:dPr>
            <m:ctrlPr>
              <w:rPr>
                <w:rFonts w:ascii="Cambria Math" w:hAnsi="Cambria Math" w:cstheme="majorBidi"/>
                <w:i/>
                <w:sz w:val="24"/>
                <w:szCs w:val="24"/>
              </w:rPr>
            </m:ctrlPr>
          </m:dPr>
          <m:e>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e>
        </m:d>
      </m:oMath>
      <w:r w:rsidR="00676382" w:rsidRPr="00CF3466">
        <w:rPr>
          <w:rFonts w:asciiTheme="majorBidi" w:hAnsiTheme="majorBidi" w:cstheme="majorBidi"/>
          <w:sz w:val="24"/>
          <w:szCs w:val="24"/>
        </w:rPr>
        <w:t xml:space="preserve">. </w:t>
      </w:r>
      <w:r w:rsidR="00731AB4">
        <w:rPr>
          <w:rFonts w:asciiTheme="majorBidi" w:hAnsiTheme="majorBidi" w:cstheme="majorBidi"/>
          <w:sz w:val="24"/>
          <w:szCs w:val="24"/>
        </w:rPr>
        <w:t>T</w:t>
      </w:r>
      <w:r w:rsidR="00676382" w:rsidRPr="00CF3466">
        <w:rPr>
          <w:rFonts w:asciiTheme="majorBidi" w:hAnsiTheme="majorBidi" w:cstheme="majorBidi"/>
          <w:sz w:val="24"/>
          <w:szCs w:val="24"/>
        </w:rPr>
        <w:t xml:space="preserve">he </w:t>
      </w:r>
      <w:r w:rsidR="00731AB4" w:rsidRPr="00CF3466">
        <w:rPr>
          <w:rFonts w:asciiTheme="majorBidi" w:hAnsiTheme="majorBidi" w:cstheme="majorBidi"/>
          <w:sz w:val="24"/>
          <w:szCs w:val="24"/>
        </w:rPr>
        <w:t>polymer</w:t>
      </w:r>
      <w:r w:rsidR="00731AB4">
        <w:rPr>
          <w:rFonts w:asciiTheme="majorBidi" w:hAnsiTheme="majorBidi" w:cstheme="majorBidi"/>
          <w:sz w:val="24"/>
          <w:szCs w:val="24"/>
        </w:rPr>
        <w:t xml:space="preserve">’s </w:t>
      </w:r>
      <w:r w:rsidR="00676382" w:rsidRPr="00CF3466">
        <w:rPr>
          <w:rFonts w:asciiTheme="majorBidi" w:hAnsiTheme="majorBidi" w:cstheme="majorBidi"/>
          <w:sz w:val="24"/>
          <w:szCs w:val="24"/>
        </w:rPr>
        <w:t xml:space="preserve">equilibrium equation </w:t>
      </w:r>
      <w:r w:rsidR="00731AB4">
        <w:rPr>
          <w:rFonts w:asciiTheme="majorBidi" w:hAnsiTheme="majorBidi" w:cstheme="majorBidi"/>
          <w:sz w:val="24"/>
          <w:szCs w:val="24"/>
        </w:rPr>
        <w:t>can be written as follows:</w:t>
      </w:r>
    </w:p>
    <w:p w14:paraId="36BEC6D2" w14:textId="148BDF3A" w:rsidR="00676382" w:rsidRPr="00CF3466" w:rsidRDefault="00731AB4" w:rsidP="00731AB4">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p>
          <m:sSupPr>
            <m:ctrlPr>
              <w:rPr>
                <w:rFonts w:ascii="Cambria Math" w:hAnsi="Cambria Math" w:cstheme="majorBidi"/>
                <w:sz w:val="24"/>
                <w:szCs w:val="24"/>
              </w:rPr>
            </m:ctrlPr>
          </m:sSupPr>
          <m:e>
            <m:r>
              <m:rPr>
                <m:nor/>
              </m:rPr>
              <w:rPr>
                <w:rFonts w:asciiTheme="majorBidi" w:hAnsiTheme="majorBidi" w:cstheme="majorBidi"/>
                <w:b/>
                <w:i/>
                <w:sz w:val="24"/>
                <w:szCs w:val="24"/>
              </w:rPr>
              <m:t>K</m:t>
            </m:r>
          </m:e>
          <m:sup>
            <m:r>
              <m:rPr>
                <m:nor/>
              </m:rPr>
              <w:rPr>
                <w:rFonts w:ascii="Cambria Math" w:hAnsiTheme="majorBidi" w:cstheme="majorBidi"/>
                <w:sz w:val="24"/>
                <w:szCs w:val="24"/>
              </w:rPr>
              <m:t xml:space="preserve"> </m:t>
            </m:r>
            <m:r>
              <m:rPr>
                <m:nor/>
              </m:rPr>
              <w:rPr>
                <w:rFonts w:asciiTheme="majorBidi" w:hAnsiTheme="majorBidi" w:cstheme="majorBidi"/>
                <w:sz w:val="24"/>
                <w:szCs w:val="24"/>
              </w:rPr>
              <m:t>Polymer</m:t>
            </m:r>
          </m:sup>
        </m:sSup>
        <m:r>
          <w:rPr>
            <w:rFonts w:ascii="Cambria Math" w:hAnsi="Cambria Math" w:cstheme="majorBidi"/>
            <w:sz w:val="24"/>
            <w:szCs w:val="24"/>
          </w:rPr>
          <m:t xml:space="preserve"> </m:t>
        </m:r>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r>
          <m:rPr>
            <m:nor/>
          </m:rPr>
          <w:rPr>
            <w:rFonts w:asciiTheme="majorBidi" w:hAnsiTheme="majorBidi" w:cstheme="majorBidi"/>
            <w:sz w:val="24"/>
            <w:szCs w:val="24"/>
          </w:rPr>
          <m:t>=</m:t>
        </m:r>
        <m:nary>
          <m:naryPr>
            <m:chr m:val="∑"/>
            <m:limLoc m:val="undOvr"/>
            <m:supHide m:val="1"/>
            <m:ctrlPr>
              <w:rPr>
                <w:rFonts w:ascii="Cambria Math" w:hAnsi="Cambria Math" w:cstheme="majorBidi"/>
                <w:i/>
                <w:sz w:val="24"/>
                <w:szCs w:val="24"/>
              </w:rPr>
            </m:ctrlPr>
          </m:naryPr>
          <m:sub>
            <m:r>
              <m:rPr>
                <m:nor/>
              </m:rPr>
              <w:rPr>
                <w:rFonts w:asciiTheme="majorBidi" w:hAnsiTheme="majorBidi" w:cstheme="majorBidi"/>
                <w:i/>
                <w:sz w:val="24"/>
                <w:szCs w:val="24"/>
              </w:rPr>
              <m:t>i</m:t>
            </m:r>
          </m:sub>
          <m:sup/>
          <m:e>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d>
              <m:dPr>
                <m:ctrlPr>
                  <w:rPr>
                    <w:rFonts w:ascii="Cambria Math" w:hAnsi="Cambria Math" w:cstheme="majorBidi"/>
                    <w:i/>
                    <w:sz w:val="24"/>
                    <w:szCs w:val="24"/>
                  </w:rPr>
                </m:ctrlPr>
              </m:dP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i/>
                        <w:sz w:val="24"/>
                        <w:szCs w:val="24"/>
                      </w:rPr>
                      <m:t xml:space="preserve"> </m:t>
                    </m:r>
                    <m:r>
                      <m:rPr>
                        <m:nor/>
                      </m:rPr>
                      <w:rPr>
                        <w:rFonts w:asciiTheme="majorBidi" w:hAnsiTheme="majorBidi" w:cstheme="majorBidi"/>
                        <w:sz w:val="24"/>
                        <w:szCs w:val="24"/>
                      </w:rPr>
                      <m:t>Polymer</m:t>
                    </m:r>
                  </m:sup>
                </m:sSup>
              </m:e>
            </m:d>
          </m:e>
        </m:nary>
        <m:r>
          <m:rPr>
            <m:nor/>
          </m:rPr>
          <w:rPr>
            <w:rFonts w:asciiTheme="majorBidi" w:hAnsiTheme="majorBidi"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f</m:t>
            </m:r>
          </m:e>
          <m:sup>
            <m:r>
              <m:rPr>
                <m:nor/>
              </m:rPr>
              <w:rPr>
                <w:rFonts w:asciiTheme="majorBidi" w:hAnsiTheme="majorBidi" w:cstheme="majorBidi"/>
                <w:sz w:val="24"/>
                <w:szCs w:val="24"/>
              </w:rPr>
              <m:t xml:space="preserve">  Polymer,  react</m:t>
            </m:r>
          </m:sup>
        </m:sSup>
      </m:oMath>
      <w:r w:rsidR="00676382" w:rsidRPr="00CF3466">
        <w:rPr>
          <w:rFonts w:asciiTheme="majorBidi" w:hAnsiTheme="majorBidi" w:cstheme="majorBidi"/>
          <w:sz w:val="24"/>
          <w:szCs w:val="24"/>
        </w:rPr>
        <w:t xml:space="preserve"> </w:t>
      </w:r>
      <w:r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2B442B">
        <w:rPr>
          <w:rFonts w:asciiTheme="majorBidi" w:hAnsiTheme="majorBidi" w:cstheme="majorBidi"/>
          <w:sz w:val="24"/>
          <w:szCs w:val="24"/>
        </w:rPr>
        <w:t>2</w:t>
      </w:r>
      <w:r>
        <w:rPr>
          <w:rFonts w:asciiTheme="majorBidi" w:hAnsiTheme="majorBidi" w:cstheme="majorBidi"/>
          <w:sz w:val="24"/>
          <w:szCs w:val="24"/>
        </w:rPr>
        <w:t>)</w:t>
      </w:r>
    </w:p>
    <w:p w14:paraId="4FDE3676" w14:textId="0ED5591A"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Eq</w:t>
      </w:r>
      <w:r w:rsidR="002B442B">
        <w:rPr>
          <w:rFonts w:asciiTheme="majorBidi" w:hAnsiTheme="majorBidi" w:cstheme="majorBidi"/>
          <w:sz w:val="24"/>
          <w:szCs w:val="24"/>
        </w:rPr>
        <w:t>uation (2)</w:t>
      </w:r>
      <w:r w:rsidRPr="00CF3466">
        <w:rPr>
          <w:rFonts w:asciiTheme="majorBidi" w:hAnsiTheme="majorBidi" w:cstheme="majorBidi"/>
          <w:sz w:val="24"/>
          <w:szCs w:val="24"/>
        </w:rPr>
        <w:t xml:space="preserve"> is the governing equation of the </w:t>
      </w:r>
      <w:r w:rsidR="002B442B">
        <w:rPr>
          <w:rFonts w:asciiTheme="majorBidi" w:hAnsiTheme="majorBidi" w:cstheme="majorBidi"/>
          <w:sz w:val="24"/>
          <w:szCs w:val="24"/>
        </w:rPr>
        <w:t>i</w:t>
      </w:r>
      <w:r w:rsidRPr="00CF3466">
        <w:rPr>
          <w:rFonts w:asciiTheme="majorBidi" w:hAnsiTheme="majorBidi" w:cstheme="majorBidi"/>
          <w:sz w:val="24"/>
          <w:szCs w:val="24"/>
        </w:rPr>
        <w:t xml:space="preserve">mmersed FE method and the whole system can be determined </w:t>
      </w:r>
      <w:r w:rsidR="002B442B">
        <w:rPr>
          <w:rFonts w:asciiTheme="majorBidi" w:hAnsiTheme="majorBidi" w:cstheme="majorBidi"/>
          <w:sz w:val="24"/>
          <w:szCs w:val="24"/>
        </w:rPr>
        <w:t>by</w:t>
      </w:r>
      <w:r w:rsidRPr="00CF3466">
        <w:rPr>
          <w:rFonts w:asciiTheme="majorBidi" w:hAnsiTheme="majorBidi" w:cstheme="majorBidi"/>
          <w:sz w:val="24"/>
          <w:szCs w:val="24"/>
        </w:rPr>
        <w:t xml:space="preserve"> solving </w:t>
      </w:r>
      <w:r w:rsidR="002B442B">
        <w:rPr>
          <w:rFonts w:asciiTheme="majorBidi" w:hAnsiTheme="majorBidi" w:cstheme="majorBidi"/>
          <w:sz w:val="24"/>
          <w:szCs w:val="24"/>
        </w:rPr>
        <w:t>it</w:t>
      </w:r>
      <w:r w:rsidRPr="00CF3466">
        <w:rPr>
          <w:rFonts w:asciiTheme="majorBidi" w:hAnsiTheme="majorBidi" w:cstheme="majorBidi"/>
          <w:sz w:val="24"/>
          <w:szCs w:val="24"/>
        </w:rPr>
        <w:t>.</w:t>
      </w:r>
    </w:p>
    <w:p w14:paraId="1ADC3459" w14:textId="77777777" w:rsidR="00676382" w:rsidRPr="00646406" w:rsidRDefault="00676382" w:rsidP="002B442B">
      <w:pPr>
        <w:pStyle w:val="2"/>
        <w:ind w:left="426" w:hanging="426"/>
        <w:jc w:val="both"/>
        <w:rPr>
          <w:rFonts w:asciiTheme="majorBidi" w:hAnsiTheme="majorBidi" w:cstheme="majorBidi"/>
        </w:rPr>
      </w:pPr>
      <w:r w:rsidRPr="00646406">
        <w:rPr>
          <w:rFonts w:asciiTheme="majorBidi" w:hAnsiTheme="majorBidi" w:cstheme="majorBidi"/>
        </w:rPr>
        <w:t xml:space="preserve">Properties of the governing equation </w:t>
      </w:r>
    </w:p>
    <w:p w14:paraId="455CDA16" w14:textId="6100888F" w:rsidR="00676382" w:rsidRPr="00CF3466" w:rsidRDefault="00061B12" w:rsidP="00061B12">
      <w:pPr>
        <w:spacing w:line="360" w:lineRule="auto"/>
        <w:rPr>
          <w:rFonts w:asciiTheme="majorBidi" w:hAnsiTheme="majorBidi" w:cstheme="majorBidi"/>
          <w:sz w:val="24"/>
          <w:szCs w:val="24"/>
        </w:rPr>
      </w:pPr>
      <w:r>
        <w:rPr>
          <w:rFonts w:asciiTheme="majorBidi" w:hAnsiTheme="majorBidi" w:cstheme="majorBidi"/>
          <w:sz w:val="24"/>
          <w:szCs w:val="24"/>
        </w:rPr>
        <w:t>In this section, w</w:t>
      </w:r>
      <w:r w:rsidR="00676382" w:rsidRPr="00CF3466">
        <w:rPr>
          <w:rFonts w:asciiTheme="majorBidi" w:hAnsiTheme="majorBidi" w:cstheme="majorBidi"/>
          <w:sz w:val="24"/>
          <w:szCs w:val="24"/>
        </w:rPr>
        <w:t xml:space="preserve">e will prove that </w:t>
      </w:r>
      <w:r w:rsidR="00892D50">
        <w:rPr>
          <w:rFonts w:asciiTheme="majorBidi" w:hAnsiTheme="majorBidi" w:cstheme="majorBidi"/>
          <w:sz w:val="24"/>
          <w:szCs w:val="24"/>
        </w:rPr>
        <w:t>e</w:t>
      </w:r>
      <w:r w:rsidR="00676382" w:rsidRPr="00CF3466">
        <w:rPr>
          <w:rFonts w:asciiTheme="majorBidi" w:hAnsiTheme="majorBidi" w:cstheme="majorBidi"/>
          <w:sz w:val="24"/>
          <w:szCs w:val="24"/>
        </w:rPr>
        <w:t>q</w:t>
      </w:r>
      <w:r w:rsidR="008E5A09">
        <w:rPr>
          <w:rFonts w:asciiTheme="majorBidi" w:hAnsiTheme="majorBidi" w:cstheme="majorBidi"/>
          <w:sz w:val="24"/>
          <w:szCs w:val="24"/>
        </w:rPr>
        <w:t>uation (2)</w:t>
      </w:r>
      <w:r w:rsidR="00676382" w:rsidRPr="00CF3466">
        <w:rPr>
          <w:rFonts w:asciiTheme="majorBidi" w:hAnsiTheme="majorBidi" w:cstheme="majorBidi"/>
          <w:sz w:val="24"/>
          <w:szCs w:val="24"/>
        </w:rPr>
        <w:t xml:space="preserve"> leads to a linear equation with positive definite coefficient matrix.</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Suppose the number of </w:t>
      </w:r>
      <w:proofErr w:type="spellStart"/>
      <w:r w:rsidR="00BF3B43">
        <w:rPr>
          <w:rFonts w:asciiTheme="majorBidi" w:hAnsiTheme="majorBidi" w:cstheme="majorBidi"/>
          <w:sz w:val="24"/>
          <w:szCs w:val="24"/>
        </w:rPr>
        <w:t>DoF</w:t>
      </w:r>
      <w:proofErr w:type="spellEnd"/>
      <w:r w:rsidR="00676382" w:rsidRPr="00CF3466">
        <w:rPr>
          <w:rFonts w:asciiTheme="majorBidi" w:hAnsiTheme="majorBidi" w:cstheme="majorBidi"/>
          <w:sz w:val="24"/>
          <w:szCs w:val="24"/>
        </w:rPr>
        <w:t xml:space="preserve"> in the polymer grid is </w:t>
      </w:r>
      <m:oMath>
        <m:sSup>
          <m:sSupPr>
            <m:ctrlPr>
              <w:rPr>
                <w:rFonts w:ascii="Cambria Math" w:hAnsi="Cambria Math" w:cstheme="majorBidi"/>
                <w:i/>
                <w:sz w:val="24"/>
                <w:szCs w:val="24"/>
              </w:rPr>
            </m:ctrlPr>
          </m:sSupPr>
          <m:e>
            <m:r>
              <m:rPr>
                <m:nor/>
              </m:rPr>
              <w:rPr>
                <w:rFonts w:asciiTheme="majorBidi" w:hAnsiTheme="majorBidi" w:cstheme="majorBidi"/>
                <w:i/>
                <w:sz w:val="24"/>
                <w:szCs w:val="24"/>
              </w:rPr>
              <m:t>N</m:t>
            </m:r>
          </m:e>
          <m:sup>
            <m:r>
              <m:rPr>
                <m:nor/>
              </m:rPr>
              <w:rPr>
                <w:rFonts w:asciiTheme="majorBidi" w:hAnsiTheme="majorBidi" w:cstheme="majorBidi"/>
                <w:sz w:val="24"/>
                <w:szCs w:val="24"/>
              </w:rPr>
              <m:t xml:space="preserve"> P</m:t>
            </m:r>
          </m:sup>
        </m:sSup>
      </m:oMath>
      <w:r w:rsidR="00676382" w:rsidRPr="00CF3466">
        <w:rPr>
          <w:rFonts w:asciiTheme="majorBidi" w:hAnsiTheme="majorBidi" w:cstheme="majorBidi"/>
          <w:sz w:val="24"/>
          <w:szCs w:val="24"/>
        </w:rPr>
        <w:t xml:space="preserve"> and the number of the </w:t>
      </w:r>
      <w:r w:rsidR="00BF3B43">
        <w:rPr>
          <w:rFonts w:asciiTheme="majorBidi" w:hAnsiTheme="majorBidi" w:cstheme="majorBidi" w:hint="eastAsia"/>
          <w:sz w:val="24"/>
          <w:szCs w:val="24"/>
          <w:lang w:eastAsia="zh-CN"/>
        </w:rPr>
        <w:lastRenderedPageBreak/>
        <w:t xml:space="preserve">constrained </w:t>
      </w:r>
      <w:proofErr w:type="spellStart"/>
      <w:r w:rsidR="00A8387B">
        <w:rPr>
          <w:rFonts w:asciiTheme="majorBidi" w:hAnsiTheme="majorBidi" w:cstheme="majorBidi"/>
          <w:sz w:val="24"/>
          <w:szCs w:val="24"/>
        </w:rPr>
        <w:t>DoF</w:t>
      </w:r>
      <w:proofErr w:type="spellEnd"/>
      <w:r w:rsidR="00676382" w:rsidRPr="00CF3466">
        <w:rPr>
          <w:rFonts w:asciiTheme="majorBidi" w:hAnsiTheme="majorBidi" w:cstheme="majorBidi"/>
          <w:sz w:val="24"/>
          <w:szCs w:val="24"/>
        </w:rPr>
        <w:t xml:space="preserve"> in </w:t>
      </w:r>
      <w:r w:rsidR="00E40D50" w:rsidRPr="00CF3466">
        <w:rPr>
          <w:rFonts w:asciiTheme="majorBidi" w:hAnsiTheme="majorBidi" w:cstheme="majorBidi"/>
          <w:sz w:val="24"/>
          <w:szCs w:val="24"/>
        </w:rPr>
        <w:t xml:space="preserve">the </w:t>
      </w:r>
      <w:proofErr w:type="spellStart"/>
      <w:r w:rsidR="00E40D50" w:rsidRPr="006B38C4">
        <w:rPr>
          <w:rFonts w:asciiTheme="majorBidi" w:hAnsiTheme="majorBidi" w:cstheme="majorBidi"/>
          <w:i/>
          <w:sz w:val="28"/>
          <w:szCs w:val="28"/>
        </w:rPr>
        <w:t>i</w:t>
      </w:r>
      <w:r w:rsidR="00E40D50" w:rsidRPr="006B38C4">
        <w:rPr>
          <w:rFonts w:asciiTheme="majorBidi" w:hAnsiTheme="majorBidi" w:cstheme="majorBidi"/>
          <w:sz w:val="20"/>
          <w:szCs w:val="20"/>
        </w:rPr>
        <w:t>th</w:t>
      </w:r>
      <w:proofErr w:type="spellEnd"/>
      <w:r w:rsidR="00E40D50" w:rsidRPr="00CF3466">
        <w:rPr>
          <w:rFonts w:asciiTheme="majorBidi" w:hAnsiTheme="majorBidi" w:cstheme="majorBidi"/>
          <w:sz w:val="24"/>
          <w:szCs w:val="24"/>
        </w:rPr>
        <w:t xml:space="preserve"> CNT</w:t>
      </w:r>
      <w:r w:rsidR="00676382" w:rsidRPr="00CF3466">
        <w:rPr>
          <w:rFonts w:asciiTheme="majorBidi" w:hAnsiTheme="majorBidi" w:cstheme="majorBidi"/>
          <w:sz w:val="24"/>
          <w:szCs w:val="24"/>
        </w:rPr>
        <w:t xml:space="preserve"> is</w:t>
      </w:r>
      <w:r w:rsidR="00BF3B43">
        <w:rPr>
          <w:rFonts w:asciiTheme="majorBidi" w:hAnsiTheme="majorBidi" w:cstheme="majorBidi" w:hint="eastAsia"/>
          <w:sz w:val="24"/>
          <w:szCs w:val="24"/>
          <w:lang w:eastAsia="zh-CN"/>
        </w:rPr>
        <w:t xml:space="preserve"> </w:t>
      </w:r>
      <m:oMath>
        <m:sSubSup>
          <m:sSubSupPr>
            <m:ctrlPr>
              <w:rPr>
                <w:rFonts w:ascii="Cambria Math" w:hAnsi="Cambria Math" w:cs="Times New Roman"/>
                <w:sz w:val="24"/>
                <w:szCs w:val="24"/>
                <w:lang w:eastAsia="zh-CN"/>
              </w:rPr>
            </m:ctrlPr>
          </m:sSubSupPr>
          <m:e>
            <m:r>
              <m:rPr>
                <m:nor/>
              </m:rPr>
              <w:rPr>
                <w:rFonts w:ascii="Times New Roman" w:hAnsi="Times New Roman" w:cs="Times New Roman"/>
                <w:i/>
                <w:sz w:val="24"/>
                <w:szCs w:val="24"/>
                <w:lang w:eastAsia="zh-CN"/>
              </w:rPr>
              <m:t>N</m:t>
            </m:r>
          </m:e>
          <m:sub>
            <w:proofErr w:type="spellStart"/>
            <m:r>
              <m:rPr>
                <m:nor/>
              </m:rPr>
              <w:rPr>
                <w:rFonts w:ascii="Times New Roman" w:hAnsi="Times New Roman" w:cs="Times New Roman"/>
                <w:i/>
                <w:sz w:val="24"/>
                <w:szCs w:val="24"/>
                <w:lang w:eastAsia="zh-CN"/>
              </w:rPr>
              <m:t>i</m:t>
            </m:r>
            <w:proofErr w:type="spellEnd"/>
          </m:sub>
          <m:sup>
            <m:r>
              <m:rPr>
                <m:nor/>
              </m:rPr>
              <w:rPr>
                <w:rFonts w:ascii="Cambria Math" w:hAnsi="Times New Roman" w:cs="Times New Roman" w:hint="eastAsia"/>
                <w:sz w:val="24"/>
                <w:szCs w:val="24"/>
                <w:lang w:eastAsia="zh-CN"/>
              </w:rPr>
              <m:t xml:space="preserve"> </m:t>
            </m:r>
            <m:r>
              <m:rPr>
                <m:nor/>
              </m:rPr>
              <w:rPr>
                <w:rFonts w:ascii="Times New Roman" w:hAnsi="Times New Roman" w:cs="Times New Roman"/>
                <w:sz w:val="24"/>
                <w:szCs w:val="24"/>
                <w:lang w:eastAsia="zh-CN"/>
              </w:rPr>
              <m:t>B</m:t>
            </m:r>
          </m:sup>
        </m:sSubSup>
      </m:oMath>
      <w:r w:rsidR="00676382" w:rsidRPr="00CF3466">
        <w:rPr>
          <w:rFonts w:asciiTheme="majorBidi" w:hAnsiTheme="majorBidi" w:cstheme="majorBidi"/>
          <w:sz w:val="24"/>
          <w:szCs w:val="24"/>
        </w:rPr>
        <w:t xml:space="preserve">. </w:t>
      </w:r>
      <m:oMath>
        <m:sSubSup>
          <m:sSubSupPr>
            <m:ctrlPr>
              <w:rPr>
                <w:rFonts w:ascii="Cambria Math" w:hAnsi="Cambria Math" w:cstheme="majorBidi"/>
                <w:sz w:val="24"/>
                <w:szCs w:val="24"/>
              </w:rPr>
            </m:ctrlPr>
          </m:sSubSupPr>
          <m:e>
            <m:r>
              <m:rPr>
                <m:nor/>
              </m:rPr>
              <w:rPr>
                <w:rFonts w:asciiTheme="majorBidi" w:hAnsiTheme="majorBidi" w:cstheme="majorBidi"/>
                <w:i/>
                <w:sz w:val="24"/>
                <w:szCs w:val="24"/>
              </w:rPr>
              <m:t>d</m:t>
            </m:r>
          </m:e>
          <m:sub>
            <m:r>
              <m:rPr>
                <m:nor/>
              </m:rPr>
              <w:rPr>
                <w:rFonts w:asciiTheme="majorBidi" w:hAnsiTheme="majorBidi" w:cstheme="majorBidi"/>
                <w:i/>
                <w:sz w:val="24"/>
                <w:szCs w:val="24"/>
              </w:rPr>
              <m:t xml:space="preserve"> </m:t>
            </m:r>
            <w:proofErr w:type="spellStart"/>
            <m:r>
              <m:rPr>
                <m:nor/>
              </m:rPr>
              <w:rPr>
                <w:rFonts w:asciiTheme="majorBidi" w:hAnsiTheme="majorBidi" w:cstheme="majorBidi"/>
                <w:i/>
                <w:sz w:val="24"/>
                <w:szCs w:val="24"/>
              </w:rPr>
              <m:t>ij</m:t>
            </m:r>
            <w:proofErr w:type="spellEnd"/>
          </m:sub>
          <m:sup>
            <m:r>
              <m:rPr>
                <m:nor/>
              </m:rPr>
              <w:rPr>
                <w:rFonts w:asciiTheme="majorBidi" w:hAnsiTheme="majorBidi" w:cstheme="majorBidi"/>
                <w:sz w:val="24"/>
                <w:szCs w:val="24"/>
              </w:rPr>
              <m:t xml:space="preserve">  CNT,B</m:t>
            </m:r>
          </m:sup>
        </m:sSubSup>
      </m:oMath>
      <w:r w:rsidR="00BF3B43">
        <w:rPr>
          <w:rFonts w:asciiTheme="majorBidi" w:hAnsiTheme="majorBidi" w:cstheme="majorBidi" w:hint="eastAsia"/>
          <w:sz w:val="24"/>
          <w:szCs w:val="24"/>
          <w:lang w:eastAsia="zh-CN"/>
        </w:rPr>
        <w:t xml:space="preserve"> </w:t>
      </w:r>
      <w:proofErr w:type="gramStart"/>
      <w:r w:rsidR="00BF3B43">
        <w:rPr>
          <w:rFonts w:asciiTheme="majorBidi" w:hAnsiTheme="majorBidi" w:cstheme="majorBidi" w:hint="eastAsia"/>
          <w:sz w:val="24"/>
          <w:szCs w:val="24"/>
          <w:lang w:eastAsia="zh-CN"/>
        </w:rPr>
        <w:t>is</w:t>
      </w:r>
      <w:proofErr w:type="gramEnd"/>
      <w:r w:rsidR="00BF3B43">
        <w:rPr>
          <w:rFonts w:asciiTheme="majorBidi" w:hAnsiTheme="majorBidi" w:cstheme="majorBidi" w:hint="eastAsia"/>
          <w:sz w:val="24"/>
          <w:szCs w:val="24"/>
          <w:lang w:eastAsia="zh-CN"/>
        </w:rPr>
        <w:t xml:space="preserve"> </w:t>
      </w:r>
      <w:r w:rsidR="00676382" w:rsidRPr="00CF3466">
        <w:rPr>
          <w:rFonts w:asciiTheme="majorBidi" w:hAnsiTheme="majorBidi" w:cstheme="majorBidi"/>
          <w:sz w:val="24"/>
          <w:szCs w:val="24"/>
        </w:rPr>
        <w:t xml:space="preserve">the </w:t>
      </w:r>
      <w:proofErr w:type="spellStart"/>
      <w:r w:rsidR="00676382" w:rsidRPr="00061B12">
        <w:rPr>
          <w:rFonts w:asciiTheme="majorBidi" w:hAnsiTheme="majorBidi" w:cstheme="majorBidi"/>
          <w:i/>
          <w:sz w:val="28"/>
          <w:szCs w:val="28"/>
        </w:rPr>
        <w:t>j</w:t>
      </w:r>
      <w:r w:rsidR="00676382" w:rsidRPr="00061B12">
        <w:rPr>
          <w:rFonts w:asciiTheme="majorBidi" w:hAnsiTheme="majorBidi" w:cstheme="majorBidi"/>
        </w:rPr>
        <w:t>th</w:t>
      </w:r>
      <w:proofErr w:type="spellEnd"/>
      <w:r w:rsidR="00676382" w:rsidRPr="00CF3466">
        <w:rPr>
          <w:rFonts w:asciiTheme="majorBidi" w:hAnsiTheme="majorBidi" w:cstheme="majorBidi"/>
          <w:sz w:val="24"/>
          <w:szCs w:val="24"/>
        </w:rPr>
        <w:t xml:space="preserve"> </w:t>
      </w:r>
      <w:r w:rsidR="00BF3B43">
        <w:rPr>
          <w:rFonts w:asciiTheme="majorBidi" w:hAnsiTheme="majorBidi" w:cstheme="majorBidi" w:hint="eastAsia"/>
          <w:sz w:val="24"/>
          <w:szCs w:val="24"/>
          <w:lang w:eastAsia="zh-CN"/>
        </w:rPr>
        <w:t>constrained</w:t>
      </w:r>
      <w:r w:rsidR="00676382" w:rsidRPr="00CF3466">
        <w:rPr>
          <w:rFonts w:asciiTheme="majorBidi" w:hAnsiTheme="majorBidi" w:cstheme="majorBidi"/>
          <w:sz w:val="24"/>
          <w:szCs w:val="24"/>
        </w:rPr>
        <w:t xml:space="preserve"> </w:t>
      </w:r>
      <w:proofErr w:type="spellStart"/>
      <w:r w:rsidR="00A8387B">
        <w:rPr>
          <w:rFonts w:asciiTheme="majorBidi" w:hAnsiTheme="majorBidi" w:cstheme="majorBidi"/>
          <w:sz w:val="24"/>
          <w:szCs w:val="24"/>
        </w:rPr>
        <w:t>DoF</w:t>
      </w:r>
      <w:proofErr w:type="spellEnd"/>
      <w:r w:rsidR="00E40D50" w:rsidRPr="00CF3466">
        <w:rPr>
          <w:rFonts w:asciiTheme="majorBidi" w:hAnsiTheme="majorBidi" w:cstheme="majorBidi"/>
          <w:sz w:val="24"/>
          <w:szCs w:val="24"/>
        </w:rPr>
        <w:t xml:space="preserve"> </w:t>
      </w:r>
      <w:r w:rsidR="00BF3B43">
        <w:rPr>
          <w:rFonts w:asciiTheme="majorBidi" w:hAnsiTheme="majorBidi" w:cstheme="majorBidi"/>
          <w:sz w:val="24"/>
          <w:szCs w:val="24"/>
        </w:rPr>
        <w:t>in</w:t>
      </w:r>
      <w:r w:rsidR="002F3E4F" w:rsidRPr="00CF3466">
        <w:rPr>
          <w:rFonts w:asciiTheme="majorBidi" w:hAnsiTheme="majorBidi" w:cstheme="majorBidi"/>
          <w:sz w:val="24"/>
          <w:szCs w:val="24"/>
        </w:rPr>
        <w:t xml:space="preserve"> </w:t>
      </w:r>
      <w:proofErr w:type="spellStart"/>
      <w:r w:rsidR="002F3E4F" w:rsidRPr="006B38C4">
        <w:rPr>
          <w:rFonts w:asciiTheme="majorBidi" w:hAnsiTheme="majorBidi" w:cstheme="majorBidi"/>
          <w:i/>
          <w:sz w:val="28"/>
          <w:szCs w:val="28"/>
        </w:rPr>
        <w:t>i</w:t>
      </w:r>
      <w:r w:rsidR="002F3E4F" w:rsidRPr="006B38C4">
        <w:rPr>
          <w:rFonts w:asciiTheme="majorBidi" w:hAnsiTheme="majorBidi" w:cstheme="majorBidi"/>
          <w:sz w:val="20"/>
          <w:szCs w:val="20"/>
        </w:rPr>
        <w:t>th</w:t>
      </w:r>
      <w:proofErr w:type="spellEnd"/>
      <w:r w:rsidR="002F3E4F" w:rsidRPr="00CF3466">
        <w:rPr>
          <w:rFonts w:asciiTheme="majorBidi" w:hAnsiTheme="majorBidi" w:cstheme="majorBidi"/>
          <w:sz w:val="24"/>
          <w:szCs w:val="24"/>
        </w:rPr>
        <w:t xml:space="preserve"> CNT</w:t>
      </w:r>
      <w:r w:rsidR="00676382" w:rsidRPr="00CF3466">
        <w:rPr>
          <w:rFonts w:asciiTheme="majorBidi" w:hAnsiTheme="majorBidi" w:cstheme="majorBidi"/>
          <w:sz w:val="24"/>
          <w:szCs w:val="24"/>
        </w:rPr>
        <w:t xml:space="preserve">, </w:t>
      </w:r>
      <w:r w:rsidR="00BF3B43">
        <w:rPr>
          <w:rFonts w:asciiTheme="majorBidi" w:hAnsiTheme="majorBidi" w:cstheme="majorBidi" w:hint="eastAsia"/>
          <w:sz w:val="24"/>
          <w:szCs w:val="24"/>
          <w:lang w:eastAsia="zh-CN"/>
        </w:rPr>
        <w:t xml:space="preserve">which </w:t>
      </w:r>
      <w:r w:rsidR="00676382" w:rsidRPr="00CF3466">
        <w:rPr>
          <w:rFonts w:asciiTheme="majorBidi" w:hAnsiTheme="majorBidi" w:cstheme="majorBidi"/>
          <w:sz w:val="24"/>
          <w:szCs w:val="24"/>
        </w:rPr>
        <w:t>s gathered from the surrounding polymer nodes</w:t>
      </w:r>
      <w:r w:rsidR="00E40D50">
        <w:rPr>
          <w:rFonts w:asciiTheme="majorBidi" w:hAnsiTheme="majorBidi" w:cstheme="majorBidi"/>
          <w:sz w:val="24"/>
          <w:szCs w:val="24"/>
        </w:rPr>
        <w:t>:</w:t>
      </w:r>
    </w:p>
    <w:p w14:paraId="16276A0B" w14:textId="0407917E" w:rsidR="00676382" w:rsidRPr="00CF3466" w:rsidRDefault="00E40D50" w:rsidP="00E40D50">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rPr>
            </m:ctrlPr>
          </m:sSubSupPr>
          <m:e>
            <m:r>
              <m:rPr>
                <m:nor/>
              </m:rPr>
              <w:rPr>
                <w:rFonts w:asciiTheme="majorBidi" w:hAnsiTheme="majorBidi" w:cstheme="majorBidi"/>
                <w:i/>
                <w:sz w:val="24"/>
                <w:szCs w:val="24"/>
              </w:rPr>
              <m:t>d</m:t>
            </m:r>
          </m:e>
          <m:sub>
            <m:r>
              <m:rPr>
                <m:nor/>
              </m:rPr>
              <w:rPr>
                <w:rFonts w:asciiTheme="majorBidi" w:hAnsiTheme="majorBidi" w:cstheme="majorBidi"/>
                <w:i/>
                <w:sz w:val="24"/>
                <w:szCs w:val="24"/>
              </w:rPr>
              <m:t xml:space="preserve"> ij</m:t>
            </m:r>
          </m:sub>
          <m:sup>
            <m:r>
              <m:rPr>
                <m:nor/>
              </m:rPr>
              <w:rPr>
                <w:rFonts w:asciiTheme="majorBidi" w:hAnsiTheme="majorBidi" w:cstheme="majorBidi"/>
                <w:sz w:val="24"/>
                <w:szCs w:val="24"/>
              </w:rPr>
              <m:t xml:space="preserve">  CNT,B</m:t>
            </m:r>
          </m:sup>
        </m:sSubSup>
        <m:r>
          <w:rPr>
            <w:rFonts w:ascii="Cambria Math" w:hAnsi="Cambria Math" w:cstheme="majorBidi"/>
            <w:sz w:val="24"/>
            <w:szCs w:val="24"/>
          </w:rPr>
          <m:t>=</m:t>
        </m:r>
        <m:nary>
          <m:naryPr>
            <m:chr m:val="∑"/>
            <m:limLoc m:val="undOvr"/>
            <m:ctrlPr>
              <w:rPr>
                <w:rFonts w:ascii="Cambria Math" w:hAnsi="Cambria Math" w:cstheme="majorBidi"/>
                <w:i/>
                <w:sz w:val="24"/>
                <w:szCs w:val="24"/>
              </w:rPr>
            </m:ctrlPr>
          </m:naryPr>
          <m:sub>
            <m:r>
              <m:rPr>
                <m:nor/>
              </m:rPr>
              <w:rPr>
                <w:rFonts w:asciiTheme="majorBidi" w:hAnsiTheme="majorBidi" w:cstheme="majorBidi"/>
                <w:i/>
                <w:sz w:val="24"/>
                <w:szCs w:val="24"/>
              </w:rPr>
              <m:t>k=</m:t>
            </m:r>
            <m:r>
              <m:rPr>
                <m:nor/>
              </m:rPr>
              <w:rPr>
                <w:rFonts w:asciiTheme="majorBidi" w:hAnsiTheme="majorBidi" w:cstheme="majorBidi"/>
                <w:sz w:val="24"/>
                <w:szCs w:val="24"/>
              </w:rPr>
              <m:t>1</m:t>
            </m:r>
          </m:sub>
          <m:sup>
            <m:sSup>
              <m:sSupPr>
                <m:ctrlPr>
                  <w:rPr>
                    <w:rFonts w:ascii="Cambria Math" w:hAnsi="Cambria Math" w:cstheme="majorBidi"/>
                    <w:i/>
                    <w:sz w:val="24"/>
                    <w:szCs w:val="24"/>
                  </w:rPr>
                </m:ctrlPr>
              </m:sSupPr>
              <m:e>
                <m:r>
                  <m:rPr>
                    <m:nor/>
                  </m:rPr>
                  <w:rPr>
                    <w:rFonts w:asciiTheme="majorBidi" w:hAnsiTheme="majorBidi" w:cstheme="majorBidi"/>
                    <w:i/>
                    <w:sz w:val="24"/>
                    <w:szCs w:val="24"/>
                  </w:rPr>
                  <m:t>N</m:t>
                </m:r>
              </m:e>
              <m:sup>
                <m:r>
                  <m:rPr>
                    <m:nor/>
                  </m:rPr>
                  <w:rPr>
                    <w:rFonts w:asciiTheme="majorBidi" w:hAnsiTheme="majorBidi" w:cstheme="majorBidi"/>
                    <w:sz w:val="24"/>
                    <w:szCs w:val="24"/>
                  </w:rPr>
                  <m:t xml:space="preserve"> P</m:t>
                </m:r>
              </m:sup>
            </m:sSup>
          </m:sup>
          <m:e>
            <m:sSubSup>
              <m:sSubSupPr>
                <m:ctrlPr>
                  <w:rPr>
                    <w:rFonts w:ascii="Cambria Math" w:hAnsi="Cambria Math" w:cstheme="majorBidi"/>
                    <w:i/>
                    <w:sz w:val="24"/>
                    <w:szCs w:val="24"/>
                  </w:rPr>
                </m:ctrlPr>
              </m:sSubSupPr>
              <m:e>
                <m:r>
                  <m:rPr>
                    <m:nor/>
                  </m:rPr>
                  <w:rPr>
                    <w:rFonts w:asciiTheme="majorBidi" w:hAnsiTheme="majorBidi" w:cstheme="majorBidi"/>
                    <w:i/>
                    <w:sz w:val="24"/>
                    <w:szCs w:val="24"/>
                  </w:rPr>
                  <m:t>w</m:t>
                </m:r>
              </m:e>
              <m:sub>
                <m:r>
                  <m:rPr>
                    <m:nor/>
                  </m:rPr>
                  <w:rPr>
                    <w:rFonts w:asciiTheme="majorBidi" w:hAnsiTheme="majorBidi" w:cstheme="majorBidi"/>
                    <w:i/>
                    <w:sz w:val="24"/>
                    <w:szCs w:val="24"/>
                  </w:rPr>
                  <m:t>jk</m:t>
                </m:r>
              </m:sub>
              <m:sup>
                <m:r>
                  <m:rPr>
                    <m:nor/>
                  </m:rPr>
                  <w:rPr>
                    <w:rFonts w:asciiTheme="majorBidi" w:hAnsiTheme="majorBidi" w:cstheme="majorBidi"/>
                    <w:sz w:val="24"/>
                    <w:szCs w:val="24"/>
                  </w:rPr>
                  <m:t>d</m:t>
                </m:r>
                <m:r>
                  <m:rPr>
                    <m:nor/>
                  </m:rPr>
                  <w:rPr>
                    <w:rFonts w:asciiTheme="majorBidi" w:hAnsiTheme="majorBidi" w:cstheme="majorBidi"/>
                    <w:i/>
                    <w:sz w:val="24"/>
                    <w:szCs w:val="24"/>
                  </w:rPr>
                  <m:t>,i</m:t>
                </m:r>
              </m:sup>
            </m:sSubSup>
          </m:e>
        </m:nary>
        <m:sSubSup>
          <m:sSubSupPr>
            <m:ctrlPr>
              <w:rPr>
                <w:rFonts w:ascii="Cambria Math" w:hAnsi="Cambria Math" w:cstheme="majorBidi"/>
                <w:i/>
                <w:sz w:val="24"/>
                <w:szCs w:val="24"/>
              </w:rPr>
            </m:ctrlPr>
          </m:sSubSupPr>
          <m:e>
            <m:r>
              <m:rPr>
                <m:nor/>
              </m:rPr>
              <w:rPr>
                <w:rFonts w:asciiTheme="majorBidi" w:hAnsiTheme="majorBidi" w:cstheme="majorBidi"/>
                <w:i/>
                <w:sz w:val="24"/>
                <w:szCs w:val="24"/>
              </w:rPr>
              <m:t>d</m:t>
            </m:r>
          </m:e>
          <m:sub>
            <m:r>
              <m:rPr>
                <m:nor/>
              </m:rPr>
              <w:rPr>
                <w:rFonts w:asciiTheme="majorBidi" w:hAnsiTheme="majorBidi" w:cstheme="majorBidi"/>
                <w:i/>
                <w:sz w:val="24"/>
                <w:szCs w:val="24"/>
              </w:rPr>
              <m:t xml:space="preserve">k </m:t>
            </m:r>
          </m:sub>
          <m:sup>
            <m:r>
              <m:rPr>
                <m:nor/>
              </m:rPr>
              <w:rPr>
                <w:rFonts w:asciiTheme="majorBidi" w:hAnsiTheme="majorBidi" w:cstheme="majorBidi"/>
                <w:sz w:val="24"/>
                <w:szCs w:val="24"/>
              </w:rPr>
              <m:t xml:space="preserve"> Polymer</m:t>
            </m:r>
          </m:sup>
        </m:sSubSup>
      </m:oMath>
      <w:r w:rsidR="00676382" w:rsidRPr="00CF3466">
        <w:rPr>
          <w:rFonts w:asciiTheme="majorBidi" w:hAnsiTheme="majorBidi" w:cstheme="majorBidi"/>
          <w:sz w:val="24"/>
          <w:szCs w:val="24"/>
        </w:rPr>
        <w:t xml:space="preserve">   </w:t>
      </w:r>
      <w:bookmarkStart w:id="2" w:name="eq3"/>
      <w:r>
        <w:rPr>
          <w:rFonts w:asciiTheme="majorBidi" w:hAnsiTheme="majorBidi" w:cstheme="majorBidi"/>
          <w:sz w:val="24"/>
          <w:szCs w:val="24"/>
        </w:rPr>
        <w:t xml:space="preserve">                                         </w:t>
      </w:r>
      <w:bookmarkEnd w:id="2"/>
      <w:r>
        <w:rPr>
          <w:rFonts w:asciiTheme="majorBidi" w:hAnsiTheme="majorBidi" w:cstheme="majorBidi"/>
          <w:sz w:val="24"/>
          <w:szCs w:val="24"/>
        </w:rPr>
        <w:t>(3)</w:t>
      </w:r>
    </w:p>
    <w:p w14:paraId="011BD8A1" w14:textId="1694270F" w:rsidR="00676382" w:rsidRPr="00CF3466" w:rsidRDefault="00676382" w:rsidP="00676382">
      <w:pPr>
        <w:spacing w:line="360" w:lineRule="auto"/>
        <w:rPr>
          <w:rFonts w:asciiTheme="majorBidi" w:hAnsiTheme="majorBidi" w:cstheme="majorBidi"/>
          <w:sz w:val="24"/>
          <w:szCs w:val="24"/>
        </w:rPr>
      </w:pPr>
      <w:proofErr w:type="gramStart"/>
      <w:r w:rsidRPr="00CF3466">
        <w:rPr>
          <w:rFonts w:asciiTheme="majorBidi" w:hAnsiTheme="majorBidi" w:cstheme="majorBidi"/>
          <w:sz w:val="24"/>
          <w:szCs w:val="24"/>
        </w:rPr>
        <w:t>where</w:t>
      </w:r>
      <w:proofErr w:type="gramEnd"/>
      <w:r w:rsidRPr="00CF3466">
        <w:rPr>
          <w:rFonts w:asciiTheme="majorBidi" w:hAnsiTheme="majorBidi" w:cstheme="majorBidi"/>
          <w:sz w:val="24"/>
          <w:szCs w:val="24"/>
        </w:rPr>
        <w:t xml:space="preserve"> </w:t>
      </w:r>
      <m:oMath>
        <m:sSubSup>
          <m:sSubSupPr>
            <m:ctrlPr>
              <w:rPr>
                <w:rFonts w:ascii="Cambria Math" w:hAnsi="Cambria Math" w:cs="Times New Roman"/>
                <w:i/>
                <w:sz w:val="24"/>
                <w:szCs w:val="24"/>
              </w:rPr>
            </m:ctrlPr>
          </m:sSubSupPr>
          <m:e>
            <m:r>
              <m:rPr>
                <m:nor/>
              </m:rPr>
              <w:rPr>
                <w:rFonts w:ascii="Times New Roman" w:hAnsi="Times New Roman" w:cs="Times New Roman"/>
                <w:i/>
                <w:sz w:val="24"/>
                <w:szCs w:val="24"/>
              </w:rPr>
              <m:t>w</m:t>
            </m:r>
          </m:e>
          <m:sub>
            <w:proofErr w:type="spellStart"/>
            <m:r>
              <m:rPr>
                <m:nor/>
              </m:rPr>
              <w:rPr>
                <w:rFonts w:ascii="Times New Roman" w:hAnsi="Times New Roman" w:cs="Times New Roman"/>
                <w:i/>
                <w:sz w:val="24"/>
                <w:szCs w:val="24"/>
              </w:rPr>
              <m:t>jk</m:t>
            </m:r>
            <w:proofErr w:type="spellEnd"/>
          </m:sub>
          <m:sup>
            <w:proofErr w:type="spellStart"/>
            <m:r>
              <m:rPr>
                <m:nor/>
              </m:rPr>
              <w:rPr>
                <w:rFonts w:ascii="Times New Roman" w:hAnsi="Times New Roman" w:cs="Times New Roman"/>
                <w:sz w:val="24"/>
                <w:szCs w:val="24"/>
              </w:rPr>
              <m:t>d</m:t>
            </m:r>
            <m:r>
              <m:rPr>
                <m:nor/>
              </m:rPr>
              <w:rPr>
                <w:rFonts w:ascii="Times New Roman" w:hAnsi="Times New Roman" w:cs="Times New Roman"/>
                <w:i/>
                <w:sz w:val="24"/>
                <w:szCs w:val="24"/>
              </w:rPr>
              <m:t>,</m:t>
            </m:r>
            <m:r>
              <m:rPr>
                <m:nor/>
              </m:rPr>
              <w:rPr>
                <w:rFonts w:ascii="Times New Roman" w:hAnsi="Times New Roman" w:cs="Times New Roman"/>
                <w:i/>
                <w:sz w:val="24"/>
                <w:szCs w:val="24"/>
                <w:lang w:eastAsia="zh-CN"/>
              </w:rPr>
              <m:t>i</m:t>
            </m:r>
            <w:proofErr w:type="spellEnd"/>
          </m:sup>
        </m:sSubSup>
      </m:oMath>
      <w:r w:rsidRPr="00BF3B43">
        <w:rPr>
          <w:rFonts w:ascii="Times New Roman" w:hAnsi="Times New Roman" w:cs="Times New Roman"/>
          <w:sz w:val="24"/>
          <w:szCs w:val="24"/>
        </w:rPr>
        <w:t xml:space="preserve"> </w:t>
      </w:r>
      <w:r w:rsidRPr="00CF3466">
        <w:rPr>
          <w:rFonts w:asciiTheme="majorBidi" w:hAnsiTheme="majorBidi" w:cstheme="majorBidi"/>
          <w:sz w:val="24"/>
          <w:szCs w:val="24"/>
        </w:rPr>
        <w:t xml:space="preserve">is the contribution of the </w:t>
      </w:r>
      <w:r w:rsidRPr="00E40D50">
        <w:rPr>
          <w:rFonts w:asciiTheme="majorBidi" w:hAnsiTheme="majorBidi" w:cstheme="majorBidi"/>
          <w:i/>
          <w:sz w:val="28"/>
          <w:szCs w:val="28"/>
        </w:rPr>
        <w:t>k</w:t>
      </w:r>
      <w:r w:rsidRPr="00E40D50">
        <w:rPr>
          <w:rFonts w:asciiTheme="majorBidi" w:hAnsiTheme="majorBidi" w:cstheme="majorBidi"/>
        </w:rPr>
        <w:t xml:space="preserve">th </w:t>
      </w:r>
      <w:r w:rsidRPr="00CF3466">
        <w:rPr>
          <w:rFonts w:asciiTheme="majorBidi" w:hAnsiTheme="majorBidi" w:cstheme="majorBidi"/>
          <w:sz w:val="24"/>
          <w:szCs w:val="24"/>
        </w:rPr>
        <w:t xml:space="preserve">polymer </w:t>
      </w:r>
      <w:proofErr w:type="spellStart"/>
      <w:r w:rsidR="00C27ACF">
        <w:rPr>
          <w:rFonts w:asciiTheme="majorBidi" w:hAnsiTheme="majorBidi" w:cstheme="majorBidi"/>
          <w:sz w:val="24"/>
          <w:szCs w:val="24"/>
        </w:rPr>
        <w:t>DoF</w:t>
      </w:r>
      <w:proofErr w:type="spellEnd"/>
      <w:r w:rsidR="00E40D50" w:rsidRPr="00CF3466">
        <w:rPr>
          <w:rFonts w:asciiTheme="majorBidi" w:hAnsiTheme="majorBidi" w:cstheme="majorBidi"/>
          <w:sz w:val="24"/>
          <w:szCs w:val="24"/>
        </w:rPr>
        <w:t xml:space="preserve"> </w:t>
      </w:r>
      <w:r w:rsidRPr="00CF3466">
        <w:rPr>
          <w:rFonts w:asciiTheme="majorBidi" w:hAnsiTheme="majorBidi" w:cstheme="majorBidi"/>
          <w:sz w:val="24"/>
          <w:szCs w:val="24"/>
        </w:rPr>
        <w:t xml:space="preserve">to the </w:t>
      </w:r>
      <w:proofErr w:type="spellStart"/>
      <w:r w:rsidRPr="00E40D50">
        <w:rPr>
          <w:rFonts w:asciiTheme="majorBidi" w:hAnsiTheme="majorBidi" w:cstheme="majorBidi"/>
          <w:i/>
          <w:sz w:val="28"/>
          <w:szCs w:val="28"/>
        </w:rPr>
        <w:t>j</w:t>
      </w:r>
      <w:r w:rsidRPr="00E40D50">
        <w:rPr>
          <w:rFonts w:asciiTheme="majorBidi" w:hAnsiTheme="majorBidi" w:cstheme="majorBidi"/>
        </w:rPr>
        <w:t>th</w:t>
      </w:r>
      <w:proofErr w:type="spellEnd"/>
      <w:r w:rsidRPr="00CF3466">
        <w:rPr>
          <w:rFonts w:asciiTheme="majorBidi" w:hAnsiTheme="majorBidi" w:cstheme="majorBidi"/>
          <w:sz w:val="24"/>
          <w:szCs w:val="24"/>
        </w:rPr>
        <w:t xml:space="preserve"> </w:t>
      </w:r>
      <w:r w:rsidR="00BF3B43">
        <w:rPr>
          <w:rFonts w:asciiTheme="majorBidi" w:hAnsiTheme="majorBidi" w:cstheme="majorBidi" w:hint="eastAsia"/>
          <w:sz w:val="24"/>
          <w:szCs w:val="24"/>
          <w:lang w:eastAsia="zh-CN"/>
        </w:rPr>
        <w:t>constrained</w:t>
      </w:r>
      <w:r w:rsidRPr="00CF3466">
        <w:rPr>
          <w:rFonts w:asciiTheme="majorBidi" w:hAnsiTheme="majorBidi" w:cstheme="majorBidi"/>
          <w:sz w:val="24"/>
          <w:szCs w:val="24"/>
        </w:rPr>
        <w:t xml:space="preserve"> </w:t>
      </w:r>
      <w:proofErr w:type="spellStart"/>
      <w:r w:rsidR="005D4709">
        <w:rPr>
          <w:rFonts w:asciiTheme="majorBidi" w:hAnsiTheme="majorBidi" w:cstheme="majorBidi"/>
          <w:sz w:val="24"/>
          <w:szCs w:val="24"/>
        </w:rPr>
        <w:t>DoF</w:t>
      </w:r>
      <w:proofErr w:type="spellEnd"/>
      <w:r w:rsidRPr="00CF3466">
        <w:rPr>
          <w:rFonts w:asciiTheme="majorBidi" w:hAnsiTheme="majorBidi" w:cstheme="majorBidi"/>
          <w:sz w:val="24"/>
          <w:szCs w:val="24"/>
        </w:rPr>
        <w:t xml:space="preserve"> of </w:t>
      </w:r>
      <w:r w:rsidR="004C1213" w:rsidRPr="00CF3466">
        <w:rPr>
          <w:rFonts w:asciiTheme="majorBidi" w:hAnsiTheme="majorBidi" w:cstheme="majorBidi"/>
          <w:sz w:val="24"/>
          <w:szCs w:val="24"/>
        </w:rPr>
        <w:t xml:space="preserve">the </w:t>
      </w:r>
      <w:proofErr w:type="spellStart"/>
      <w:r w:rsidR="004C1213" w:rsidRPr="006B38C4">
        <w:rPr>
          <w:rFonts w:asciiTheme="majorBidi" w:hAnsiTheme="majorBidi" w:cstheme="majorBidi"/>
          <w:i/>
          <w:sz w:val="28"/>
          <w:szCs w:val="28"/>
        </w:rPr>
        <w:t>i</w:t>
      </w:r>
      <w:r w:rsidR="004C1213" w:rsidRPr="006B38C4">
        <w:rPr>
          <w:rFonts w:asciiTheme="majorBidi" w:hAnsiTheme="majorBidi" w:cstheme="majorBidi"/>
          <w:sz w:val="20"/>
          <w:szCs w:val="20"/>
        </w:rPr>
        <w:t>th</w:t>
      </w:r>
      <w:proofErr w:type="spellEnd"/>
      <w:r w:rsidR="004C1213" w:rsidRPr="00CF3466">
        <w:rPr>
          <w:rFonts w:asciiTheme="majorBidi" w:hAnsiTheme="majorBidi" w:cstheme="majorBidi"/>
          <w:sz w:val="24"/>
          <w:szCs w:val="24"/>
        </w:rPr>
        <w:t xml:space="preserve"> CNT</w:t>
      </w:r>
      <w:r w:rsidRPr="00CF3466">
        <w:rPr>
          <w:rFonts w:asciiTheme="majorBidi" w:hAnsiTheme="majorBidi" w:cstheme="majorBidi"/>
          <w:sz w:val="24"/>
          <w:szCs w:val="24"/>
        </w:rPr>
        <w:t xml:space="preserve"> in the displacement gathering. Eq</w:t>
      </w:r>
      <w:r w:rsidR="00E40D50">
        <w:rPr>
          <w:rFonts w:asciiTheme="majorBidi" w:hAnsiTheme="majorBidi" w:cstheme="majorBidi"/>
          <w:sz w:val="24"/>
          <w:szCs w:val="24"/>
        </w:rPr>
        <w:t>uation (3)</w:t>
      </w:r>
      <w:r w:rsidRPr="00CF3466">
        <w:rPr>
          <w:rFonts w:asciiTheme="majorBidi" w:hAnsiTheme="majorBidi" w:cstheme="majorBidi"/>
          <w:sz w:val="24"/>
          <w:szCs w:val="24"/>
        </w:rPr>
        <w:t xml:space="preserve"> can be rewritten as</w:t>
      </w:r>
    </w:p>
    <w:p w14:paraId="2452478C" w14:textId="54F04A04" w:rsidR="00676382" w:rsidRPr="00CF3466" w:rsidRDefault="004C1213" w:rsidP="004C1213">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imes New Roman" w:hAnsi="Times New Roman" w:cs="Times New Roman"/>
                <w:i/>
                <w:sz w:val="24"/>
                <w:szCs w:val="24"/>
              </w:rPr>
              <m:t xml:space="preserve"> </m:t>
            </m:r>
            <w:proofErr w:type="spellStart"/>
            <m:r>
              <m:rPr>
                <m:nor/>
              </m:rPr>
              <w:rPr>
                <w:rFonts w:ascii="Times New Roman" w:hAnsi="Times New Roman" w:cs="Times New Roman"/>
                <w:i/>
                <w:sz w:val="24"/>
                <w:szCs w:val="24"/>
                <w:lang w:eastAsia="zh-CN"/>
              </w:rPr>
              <m:t>i</m:t>
            </m:r>
            <w:proofErr w:type="spellEnd"/>
          </m:sub>
          <m:sup>
            <m:r>
              <m:rPr>
                <m:nor/>
              </m:rPr>
              <w:rPr>
                <w:rFonts w:asciiTheme="majorBidi" w:hAnsiTheme="majorBidi" w:cstheme="majorBidi"/>
                <w:sz w:val="24"/>
                <w:szCs w:val="24"/>
              </w:rPr>
              <m:t xml:space="preserve">  CNT,B</m:t>
            </m:r>
          </m:sup>
        </m:sSubSup>
        <m:r>
          <m:rPr>
            <m:sty m:val="p"/>
          </m:rP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d</m:t>
            </m:r>
          </m:sup>
        </m:sSubSup>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 </w:t>
      </w:r>
      <w:r>
        <w:rPr>
          <w:rFonts w:asciiTheme="majorBidi" w:hAnsiTheme="majorBidi" w:cstheme="majorBidi"/>
          <w:sz w:val="24"/>
          <w:szCs w:val="24"/>
        </w:rPr>
        <w:t>(4)</w:t>
      </w:r>
    </w:p>
    <w:p w14:paraId="329630C3" w14:textId="04CB2699" w:rsidR="00676382" w:rsidRPr="00CF3466" w:rsidRDefault="00676382" w:rsidP="004C1213">
      <w:pPr>
        <w:spacing w:line="360" w:lineRule="auto"/>
        <w:rPr>
          <w:rFonts w:asciiTheme="majorBidi" w:hAnsiTheme="majorBidi" w:cstheme="majorBidi"/>
          <w:sz w:val="24"/>
          <w:szCs w:val="24"/>
        </w:rPr>
      </w:pPr>
      <w:proofErr w:type="gramStart"/>
      <w:r w:rsidRPr="00CF3466">
        <w:rPr>
          <w:rFonts w:asciiTheme="majorBidi" w:hAnsiTheme="majorBidi" w:cstheme="majorBidi"/>
          <w:sz w:val="24"/>
          <w:szCs w:val="24"/>
        </w:rPr>
        <w:t>where</w:t>
      </w:r>
      <w:proofErr w:type="gramEnd"/>
      <w:r w:rsidRPr="00CF3466">
        <w:rPr>
          <w:rFonts w:asciiTheme="majorBidi" w:hAnsiTheme="majorBidi" w:cstheme="majorBidi"/>
          <w:sz w:val="24"/>
          <w:szCs w:val="24"/>
        </w:rPr>
        <w:t xml:space="preserve">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d</m:t>
            </m:r>
          </m:sup>
        </m:sSubSup>
      </m:oMath>
      <w:r w:rsidRPr="00CF3466">
        <w:rPr>
          <w:rFonts w:asciiTheme="majorBidi" w:hAnsiTheme="majorBidi" w:cstheme="majorBidi"/>
          <w:sz w:val="24"/>
          <w:szCs w:val="24"/>
        </w:rPr>
        <w:t xml:space="preserve"> is the displacement gathering matrix </w:t>
      </w:r>
      <w:r w:rsidR="00BF3B43">
        <w:rPr>
          <w:rFonts w:asciiTheme="majorBidi" w:hAnsiTheme="majorBidi" w:cstheme="majorBidi" w:hint="eastAsia"/>
          <w:sz w:val="24"/>
          <w:szCs w:val="24"/>
          <w:lang w:eastAsia="zh-CN"/>
        </w:rPr>
        <w:t xml:space="preserve">of </w:t>
      </w:r>
      <w:proofErr w:type="spellStart"/>
      <w:r w:rsidR="00BF3B43" w:rsidRPr="00BF3B43">
        <w:rPr>
          <w:rFonts w:asciiTheme="majorBidi" w:hAnsiTheme="majorBidi" w:cstheme="majorBidi" w:hint="eastAsia"/>
          <w:i/>
          <w:sz w:val="24"/>
          <w:szCs w:val="24"/>
          <w:lang w:eastAsia="zh-CN"/>
        </w:rPr>
        <w:t>i</w:t>
      </w:r>
      <w:r w:rsidR="00BF3B43">
        <w:rPr>
          <w:rFonts w:asciiTheme="majorBidi" w:hAnsiTheme="majorBidi" w:cstheme="majorBidi" w:hint="eastAsia"/>
          <w:sz w:val="24"/>
          <w:szCs w:val="24"/>
          <w:lang w:eastAsia="zh-CN"/>
        </w:rPr>
        <w:t>th</w:t>
      </w:r>
      <w:proofErr w:type="spellEnd"/>
      <w:r w:rsidR="00BF3B43">
        <w:rPr>
          <w:rFonts w:asciiTheme="majorBidi" w:hAnsiTheme="majorBidi" w:cstheme="majorBidi" w:hint="eastAsia"/>
          <w:sz w:val="24"/>
          <w:szCs w:val="24"/>
          <w:lang w:eastAsia="zh-CN"/>
        </w:rPr>
        <w:t xml:space="preserve"> CNT </w:t>
      </w:r>
      <w:r w:rsidRPr="00CF3466">
        <w:rPr>
          <w:rFonts w:asciiTheme="majorBidi" w:hAnsiTheme="majorBidi" w:cstheme="majorBidi"/>
          <w:sz w:val="24"/>
          <w:szCs w:val="24"/>
        </w:rPr>
        <w:t xml:space="preserve">with dimension </w:t>
      </w:r>
      <m:oMath>
        <m:sSubSup>
          <m:sSubSupPr>
            <m:ctrlPr>
              <w:rPr>
                <w:rFonts w:ascii="Cambria Math" w:hAnsi="Cambria Math" w:cstheme="majorBidi"/>
                <w:i/>
                <w:sz w:val="24"/>
                <w:szCs w:val="24"/>
              </w:rPr>
            </m:ctrlPr>
          </m:sSubSupPr>
          <m:e>
            <m:r>
              <m:rPr>
                <m:nor/>
              </m:rPr>
              <w:rPr>
                <w:rFonts w:asciiTheme="majorBidi" w:hAnsiTheme="majorBidi" w:cstheme="majorBidi"/>
                <w:i/>
                <w:sz w:val="24"/>
                <w:szCs w:val="24"/>
              </w:rPr>
              <m:t>N</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B</m:t>
            </m:r>
          </m:sup>
        </m:sSubSup>
        <m:r>
          <m:rPr>
            <m:sty m:val="p"/>
          </m:rPr>
          <w:rPr>
            <w:rFonts w:ascii="Cambria Math" w:hAnsi="Cambria Math"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i/>
                <w:sz w:val="24"/>
                <w:szCs w:val="24"/>
              </w:rPr>
              <m:t>N</m:t>
            </m:r>
          </m:e>
          <m:sup>
            <m:r>
              <m:rPr>
                <m:nor/>
              </m:rPr>
              <w:rPr>
                <w:rFonts w:asciiTheme="majorBidi" w:hAnsiTheme="majorBidi" w:cstheme="majorBidi"/>
                <w:sz w:val="24"/>
                <w:szCs w:val="24"/>
              </w:rPr>
              <m:t xml:space="preserve"> P</m:t>
            </m:r>
          </m:sup>
        </m:sSup>
      </m:oMath>
      <w:r w:rsidRPr="00CF3466">
        <w:rPr>
          <w:rFonts w:asciiTheme="majorBidi" w:hAnsiTheme="majorBidi" w:cstheme="majorBidi"/>
          <w:sz w:val="24"/>
          <w:szCs w:val="24"/>
        </w:rPr>
        <w:t>.</w:t>
      </w:r>
      <w:r w:rsidR="004C1213">
        <w:rPr>
          <w:rFonts w:asciiTheme="majorBidi" w:hAnsiTheme="majorBidi" w:cstheme="majorBidi"/>
          <w:sz w:val="24"/>
          <w:szCs w:val="24"/>
        </w:rPr>
        <w:t xml:space="preserve"> Accordingly, t</w:t>
      </w:r>
      <w:r w:rsidRPr="00CF3466">
        <w:rPr>
          <w:rFonts w:asciiTheme="majorBidi" w:hAnsiTheme="majorBidi" w:cstheme="majorBidi"/>
          <w:sz w:val="24"/>
          <w:szCs w:val="24"/>
        </w:rPr>
        <w:t xml:space="preserve">he solution of </w:t>
      </w:r>
      <w:r w:rsidR="00892D50">
        <w:rPr>
          <w:rFonts w:asciiTheme="majorBidi" w:hAnsiTheme="majorBidi" w:cstheme="majorBidi"/>
          <w:sz w:val="24"/>
          <w:szCs w:val="24"/>
        </w:rPr>
        <w:t>e</w:t>
      </w:r>
      <w:r w:rsidRPr="00CF3466">
        <w:rPr>
          <w:rFonts w:asciiTheme="majorBidi" w:hAnsiTheme="majorBidi" w:cstheme="majorBidi"/>
          <w:sz w:val="24"/>
          <w:szCs w:val="24"/>
        </w:rPr>
        <w:t>q</w:t>
      </w:r>
      <w:r w:rsidR="004C1213">
        <w:rPr>
          <w:rFonts w:asciiTheme="majorBidi" w:hAnsiTheme="majorBidi" w:cstheme="majorBidi"/>
          <w:sz w:val="24"/>
          <w:szCs w:val="24"/>
        </w:rPr>
        <w:t>uation (1)</w:t>
      </w:r>
      <w:r w:rsidR="004C1213" w:rsidRPr="00CF3466">
        <w:rPr>
          <w:rFonts w:asciiTheme="majorBidi" w:hAnsiTheme="majorBidi" w:cstheme="majorBidi"/>
          <w:sz w:val="24"/>
          <w:szCs w:val="24"/>
        </w:rPr>
        <w:t xml:space="preserve"> </w:t>
      </w:r>
      <w:r w:rsidRPr="00CF3466">
        <w:rPr>
          <w:rFonts w:asciiTheme="majorBidi" w:hAnsiTheme="majorBidi" w:cstheme="majorBidi"/>
          <w:sz w:val="24"/>
          <w:szCs w:val="24"/>
        </w:rPr>
        <w:t>is</w:t>
      </w:r>
    </w:p>
    <w:p w14:paraId="46D96F9C" w14:textId="0287C2D2" w:rsidR="00676382" w:rsidRPr="00CF3466" w:rsidRDefault="004C1213" w:rsidP="004C1213">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 react</m:t>
            </m:r>
          </m:sup>
        </m:sSubSup>
        <m:r>
          <m:rPr>
            <m:sty m:val="p"/>
          </m:rPr>
          <w:rPr>
            <w:rFonts w:ascii="Cambria Math" w:hAnsi="Cambria Math" w:cstheme="majorBidi"/>
            <w:sz w:val="24"/>
            <w:szCs w:val="24"/>
          </w:rPr>
          <m:t>=</m:t>
        </m:r>
        <m:d>
          <m:dPr>
            <m:ctrlPr>
              <w:rPr>
                <w:rFonts w:ascii="Cambria Math" w:hAnsi="Cambria Math" w:cstheme="majorBidi"/>
                <w:sz w:val="24"/>
                <w:szCs w:val="24"/>
              </w:rPr>
            </m:ctrlPr>
          </m:dPr>
          <m:e>
            <m: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CNT,BI</m:t>
                </m:r>
              </m:sup>
            </m:sSubSup>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m:t>
                </m:r>
                <m:sSup>
                  <m:sSupPr>
                    <m:ctrlPr>
                      <w:rPr>
                        <w:rFonts w:ascii="Cambria Math" w:hAnsi="Cambria Math" w:cstheme="majorBidi"/>
                        <w:sz w:val="24"/>
                        <w:szCs w:val="24"/>
                      </w:rPr>
                    </m:ctrlPr>
                  </m:sSupPr>
                  <m:e>
                    <m:r>
                      <m:rPr>
                        <m:nor/>
                      </m:rPr>
                      <w:rPr>
                        <w:rFonts w:asciiTheme="majorBidi" w:hAnsiTheme="majorBidi" w:cstheme="majorBidi"/>
                        <w:sz w:val="24"/>
                        <w:szCs w:val="24"/>
                      </w:rPr>
                      <m:t>CNT,II</m:t>
                    </m:r>
                  </m:e>
                  <m:sup>
                    <m:r>
                      <m:rPr>
                        <m:nor/>
                      </m:rPr>
                      <w:rPr>
                        <w:rFonts w:asciiTheme="majorBidi" w:hAnsiTheme="majorBidi" w:cstheme="majorBidi"/>
                        <w:sz w:val="24"/>
                        <w:szCs w:val="24"/>
                      </w:rPr>
                      <m:t>-1</m:t>
                    </m:r>
                  </m:sup>
                </m:sSup>
              </m:sup>
            </m:sSubSup>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CNT,IB</m:t>
                </m:r>
              </m:sup>
            </m:sSubSup>
            <m: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CNT,BB</m:t>
                </m:r>
              </m:sup>
            </m:sSubSup>
          </m:e>
        </m:d>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m:t>
            </m:r>
          </m:sup>
        </m:sSubSup>
        <m:r>
          <w:rPr>
            <w:rFonts w:ascii="Cambria Math" w:hAnsi="Cambria Math" w:cstheme="majorBidi"/>
            <w:sz w:val="24"/>
            <w:szCs w:val="24"/>
          </w:rPr>
          <m:t>=</m:t>
        </m:r>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Theme="majorBidi" w:hAnsiTheme="majorBidi" w:cstheme="majorBidi"/>
                <w:i/>
                <w:sz w:val="24"/>
                <w:szCs w:val="24"/>
              </w:rPr>
              <m:t>i</m:t>
            </m:r>
          </m:sub>
        </m:sSub>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m:t>
            </m:r>
          </m:sup>
        </m:sSub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  </w:t>
      </w:r>
      <w:r>
        <w:rPr>
          <w:rFonts w:asciiTheme="majorBidi" w:hAnsiTheme="majorBidi" w:cstheme="majorBidi"/>
          <w:sz w:val="24"/>
          <w:szCs w:val="24"/>
        </w:rPr>
        <w:t>(5)</w:t>
      </w:r>
    </w:p>
    <w:p w14:paraId="1E9B8FCC" w14:textId="7C49AECE" w:rsidR="00676382" w:rsidRPr="00CF3466" w:rsidRDefault="00676382" w:rsidP="00676382">
      <w:pPr>
        <w:spacing w:line="360" w:lineRule="auto"/>
        <w:rPr>
          <w:rFonts w:asciiTheme="majorBidi" w:hAnsiTheme="majorBidi" w:cstheme="majorBidi"/>
          <w:sz w:val="24"/>
          <w:szCs w:val="24"/>
        </w:rPr>
      </w:pPr>
      <w:r w:rsidRPr="00CF3466">
        <w:rPr>
          <w:rFonts w:asciiTheme="majorBidi" w:hAnsiTheme="majorBidi" w:cstheme="majorBidi"/>
          <w:sz w:val="24"/>
          <w:szCs w:val="24"/>
        </w:rPr>
        <w:t xml:space="preserve">where </w:t>
      </w:r>
      <w:commentRangeStart w:id="3"/>
      <m:oMath>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Cambria Math" w:hAnsiTheme="majorBidi" w:cstheme="majorBidi"/>
                <w:i/>
                <w:sz w:val="24"/>
                <w:szCs w:val="24"/>
              </w:rPr>
              <m:t>I</m:t>
            </m:r>
          </m:sub>
        </m:sSub>
        <w:commentRangeEnd w:id="3"/>
        <m:r>
          <m:rPr>
            <m:sty m:val="p"/>
          </m:rPr>
          <w:rPr>
            <w:rStyle w:val="ac"/>
          </w:rPr>
          <w:commentReference w:id="3"/>
        </m:r>
      </m:oMath>
      <w:r w:rsidRPr="00CF3466">
        <w:rPr>
          <w:rFonts w:asciiTheme="majorBidi" w:hAnsiTheme="majorBidi" w:cstheme="majorBidi"/>
          <w:sz w:val="24"/>
          <w:szCs w:val="24"/>
        </w:rPr>
        <w:t xml:space="preserve"> must be a positive definite matrix due the conservation of energy. Therefore, the force that </w:t>
      </w:r>
      <w:r w:rsidR="004C1213" w:rsidRPr="00CF3466">
        <w:rPr>
          <w:rFonts w:asciiTheme="majorBidi" w:hAnsiTheme="majorBidi" w:cstheme="majorBidi"/>
          <w:sz w:val="24"/>
          <w:szCs w:val="24"/>
        </w:rPr>
        <w:t xml:space="preserve">the </w:t>
      </w:r>
      <w:r w:rsidR="004C1213" w:rsidRPr="006B38C4">
        <w:rPr>
          <w:rFonts w:asciiTheme="majorBidi" w:hAnsiTheme="majorBidi" w:cstheme="majorBidi"/>
          <w:i/>
          <w:sz w:val="28"/>
          <w:szCs w:val="28"/>
        </w:rPr>
        <w:t>i</w:t>
      </w:r>
      <w:r w:rsidR="004C1213" w:rsidRPr="006B38C4">
        <w:rPr>
          <w:rFonts w:asciiTheme="majorBidi" w:hAnsiTheme="majorBidi" w:cstheme="majorBidi"/>
          <w:sz w:val="20"/>
          <w:szCs w:val="20"/>
        </w:rPr>
        <w:t>th</w:t>
      </w:r>
      <w:r w:rsidR="004C1213" w:rsidRPr="00CF3466">
        <w:rPr>
          <w:rFonts w:asciiTheme="majorBidi" w:hAnsiTheme="majorBidi" w:cstheme="majorBidi"/>
          <w:sz w:val="24"/>
          <w:szCs w:val="24"/>
        </w:rPr>
        <w:t xml:space="preserve"> CNT </w:t>
      </w:r>
      <w:r w:rsidRPr="00CF3466">
        <w:rPr>
          <w:rFonts w:asciiTheme="majorBidi" w:hAnsiTheme="majorBidi" w:cstheme="majorBidi"/>
          <w:sz w:val="24"/>
          <w:szCs w:val="24"/>
        </w:rPr>
        <w:t xml:space="preserve">applies on </w:t>
      </w:r>
      <w:r w:rsidR="004C1213">
        <w:rPr>
          <w:rFonts w:asciiTheme="majorBidi" w:hAnsiTheme="majorBidi" w:cstheme="majorBidi"/>
          <w:sz w:val="24"/>
          <w:szCs w:val="24"/>
        </w:rPr>
        <w:t xml:space="preserve">the </w:t>
      </w:r>
      <w:r w:rsidRPr="00CF3466">
        <w:rPr>
          <w:rFonts w:asciiTheme="majorBidi" w:hAnsiTheme="majorBidi" w:cstheme="majorBidi"/>
          <w:sz w:val="24"/>
          <w:szCs w:val="24"/>
        </w:rPr>
        <w:t xml:space="preserve">polymer is </w:t>
      </w:r>
    </w:p>
    <w:p w14:paraId="50E85847" w14:textId="3831B6F0" w:rsidR="00676382" w:rsidRPr="00CF3466" w:rsidRDefault="004C1213" w:rsidP="004C1213">
      <w:pPr>
        <w:spacing w:line="360" w:lineRule="auto"/>
        <w:rPr>
          <w:rFonts w:asciiTheme="majorBidi" w:hAnsiTheme="majorBidi" w:cstheme="majorBidi"/>
          <w:sz w:val="24"/>
          <w:szCs w:val="24"/>
        </w:rPr>
      </w:pPr>
      <w:r>
        <w:rPr>
          <w:rFonts w:asciiTheme="majorBidi" w:eastAsiaTheme="minorEastAsia" w:hAnsiTheme="majorBidi" w:cstheme="majorBidi"/>
          <w:sz w:val="24"/>
          <w:szCs w:val="24"/>
        </w:rPr>
        <w:t xml:space="preserve">                                                             </w:t>
      </w:r>
      <m:oMath>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C2P</m:t>
            </m:r>
          </m:sup>
        </m:sSubSup>
        <m:r>
          <w:rPr>
            <w:rFonts w:ascii="Cambria Math" w:hAnsi="Cambria Math" w:cstheme="majorBidi"/>
            <w:sz w:val="24"/>
            <w:szCs w:val="24"/>
          </w:rPr>
          <m:t>=-</m:t>
        </m:r>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Theme="majorBidi" w:hAnsiTheme="majorBidi" w:cstheme="majorBidi"/>
                <w:i/>
                <w:sz w:val="24"/>
                <w:szCs w:val="24"/>
              </w:rPr>
              <m:t>i</m:t>
            </m:r>
          </m:sub>
        </m:sSub>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m:t>
            </m:r>
          </m:sup>
        </m:sSub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EE67DD">
        <w:rPr>
          <w:rFonts w:asciiTheme="majorBidi" w:hAnsiTheme="majorBidi" w:cstheme="majorBidi"/>
          <w:sz w:val="24"/>
          <w:szCs w:val="24"/>
        </w:rPr>
        <w:t xml:space="preserve">     </w:t>
      </w:r>
      <w:r>
        <w:rPr>
          <w:rFonts w:asciiTheme="majorBidi" w:hAnsiTheme="majorBidi" w:cstheme="majorBidi"/>
          <w:sz w:val="24"/>
          <w:szCs w:val="24"/>
        </w:rPr>
        <w:t xml:space="preserve">              (6)</w:t>
      </w:r>
    </w:p>
    <w:p w14:paraId="7C8F8D75" w14:textId="031655D0" w:rsidR="00676382" w:rsidRPr="00CF3466" w:rsidRDefault="00F44D99" w:rsidP="00676382">
      <w:pPr>
        <w:spacing w:line="360" w:lineRule="auto"/>
        <w:rPr>
          <w:rFonts w:asciiTheme="majorBidi" w:hAnsiTheme="majorBidi" w:cstheme="majorBidi"/>
          <w:sz w:val="24"/>
          <w:szCs w:val="24"/>
        </w:rPr>
      </w:pPr>
      <w:r>
        <w:rPr>
          <w:rFonts w:asciiTheme="majorBidi" w:hAnsiTheme="majorBidi" w:cstheme="majorBidi"/>
          <w:sz w:val="24"/>
          <w:szCs w:val="24"/>
        </w:rPr>
        <w:t>This force</w:t>
      </w:r>
      <w:r w:rsidR="00676382" w:rsidRPr="00CF3466">
        <w:rPr>
          <w:rFonts w:asciiTheme="majorBidi" w:hAnsiTheme="majorBidi" w:cstheme="majorBidi"/>
          <w:sz w:val="24"/>
          <w:szCs w:val="24"/>
        </w:rPr>
        <w:t xml:space="preserve"> should be scattered to the surrounding polymer nodes, </w:t>
      </w:r>
      <w:r>
        <w:rPr>
          <w:rFonts w:asciiTheme="majorBidi" w:hAnsiTheme="majorBidi" w:cstheme="majorBidi"/>
          <w:sz w:val="24"/>
          <w:szCs w:val="24"/>
        </w:rPr>
        <w:t>as follows:</w:t>
      </w:r>
    </w:p>
    <w:p w14:paraId="2A32B066" w14:textId="651FBD51" w:rsidR="00676382" w:rsidRPr="00CF3466" w:rsidRDefault="00F44D99" w:rsidP="00F44D99">
      <w:pPr>
        <w:spacing w:line="360" w:lineRule="auto"/>
        <w:rPr>
          <w:rFonts w:asciiTheme="majorBidi" w:hAnsiTheme="majorBidi" w:cstheme="majorBidi"/>
          <w:sz w:val="24"/>
          <w:szCs w:val="24"/>
        </w:rPr>
      </w:pPr>
      <w:r>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r>
          <m:rPr>
            <m:sty m:val="p"/>
          </m:rP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f</m:t>
            </m:r>
          </m:sup>
        </m:sSubSup>
        <m:sSubSup>
          <m:sSubSupPr>
            <m:ctrlPr>
              <w:rPr>
                <w:rFonts w:ascii="Cambria Math" w:hAnsi="Cambria Math" w:cstheme="majorBidi"/>
                <w:sz w:val="24"/>
                <w:szCs w:val="24"/>
              </w:rPr>
            </m:ctrlPr>
          </m:sSubSupPr>
          <m:e>
            <m:r>
              <m:rPr>
                <m:nor/>
              </m:rPr>
              <w:rPr>
                <w:rFonts w:asciiTheme="majorBidi" w:hAnsiTheme="majorBidi" w:cstheme="majorBidi"/>
                <w:b/>
                <w:i/>
                <w:sz w:val="24"/>
                <w:szCs w:val="24"/>
              </w:rPr>
              <m:t xml:space="preserve"> f</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C2P</m:t>
            </m:r>
          </m:sup>
        </m:sSubSup>
        <m: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f</m:t>
            </m:r>
          </m:sup>
        </m:sSubSup>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Theme="majorBidi" w:hAnsiTheme="majorBidi" w:cstheme="majorBidi"/>
                <w:i/>
                <w:sz w:val="24"/>
                <w:szCs w:val="24"/>
              </w:rPr>
              <m:t>i</m:t>
            </m:r>
          </m:sub>
        </m:sSub>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m:t>
            </m:r>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CNT,B</m:t>
            </m:r>
          </m:sup>
        </m:sSub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EE67DD">
        <w:rPr>
          <w:rFonts w:asciiTheme="majorBidi" w:hAnsiTheme="majorBidi" w:cstheme="majorBidi"/>
          <w:sz w:val="24"/>
          <w:szCs w:val="24"/>
        </w:rPr>
        <w:t xml:space="preserve">      </w:t>
      </w:r>
      <w:r>
        <w:rPr>
          <w:rFonts w:asciiTheme="majorBidi" w:hAnsiTheme="majorBidi" w:cstheme="majorBidi"/>
          <w:sz w:val="24"/>
          <w:szCs w:val="24"/>
        </w:rPr>
        <w:t xml:space="preserve">       </w:t>
      </w:r>
      <w:r w:rsidR="00EE67DD">
        <w:rPr>
          <w:rFonts w:asciiTheme="majorBidi" w:hAnsiTheme="majorBidi" w:cstheme="majorBidi"/>
          <w:sz w:val="24"/>
          <w:szCs w:val="24"/>
        </w:rPr>
        <w:t xml:space="preserve">   </w:t>
      </w:r>
      <w:r>
        <w:rPr>
          <w:rFonts w:asciiTheme="majorBidi" w:hAnsiTheme="majorBidi" w:cstheme="majorBidi"/>
          <w:sz w:val="24"/>
          <w:szCs w:val="24"/>
        </w:rPr>
        <w:t xml:space="preserve">                </w:t>
      </w:r>
      <w:r w:rsidR="00676382" w:rsidRPr="00CF3466">
        <w:rPr>
          <w:rFonts w:asciiTheme="majorBidi" w:hAnsiTheme="majorBidi" w:cstheme="majorBidi"/>
          <w:sz w:val="24"/>
          <w:szCs w:val="24"/>
        </w:rPr>
        <w:t xml:space="preserve"> </w:t>
      </w:r>
      <w:r>
        <w:rPr>
          <w:rFonts w:asciiTheme="majorBidi" w:hAnsiTheme="majorBidi" w:cstheme="majorBidi"/>
          <w:sz w:val="24"/>
          <w:szCs w:val="24"/>
        </w:rPr>
        <w:t>(7)</w:t>
      </w:r>
    </w:p>
    <w:p w14:paraId="7E32B83E" w14:textId="04E28706" w:rsidR="00676382" w:rsidRPr="00CF3466" w:rsidRDefault="00676382" w:rsidP="00F44D99">
      <w:pPr>
        <w:spacing w:line="360" w:lineRule="auto"/>
        <w:rPr>
          <w:rFonts w:asciiTheme="majorBidi" w:hAnsiTheme="majorBidi" w:cstheme="majorBidi"/>
          <w:sz w:val="24"/>
          <w:szCs w:val="24"/>
        </w:rPr>
      </w:pPr>
      <w:r w:rsidRPr="00CF3466">
        <w:rPr>
          <w:rFonts w:asciiTheme="majorBidi" w:hAnsiTheme="majorBidi" w:cstheme="majorBidi"/>
          <w:sz w:val="24"/>
          <w:szCs w:val="24"/>
        </w:rPr>
        <w:t xml:space="preserve">where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f</m:t>
            </m:r>
          </m:sup>
        </m:sSubSup>
      </m:oMath>
      <w:r w:rsidRPr="00CF3466">
        <w:rPr>
          <w:rFonts w:asciiTheme="majorBidi" w:hAnsiTheme="majorBidi" w:cstheme="majorBidi"/>
          <w:sz w:val="24"/>
          <w:szCs w:val="24"/>
        </w:rPr>
        <w:t xml:space="preserve"> is the force scattering matrix with dimension </w:t>
      </w:r>
      <m:oMath>
        <m:sSup>
          <m:sSupPr>
            <m:ctrlPr>
              <w:rPr>
                <w:rFonts w:ascii="Cambria Math" w:hAnsi="Cambria Math" w:cstheme="majorBidi"/>
                <w:i/>
                <w:sz w:val="24"/>
                <w:szCs w:val="24"/>
              </w:rPr>
            </m:ctrlPr>
          </m:sSupPr>
          <m:e>
            <m:r>
              <m:rPr>
                <m:nor/>
              </m:rPr>
              <w:rPr>
                <w:rFonts w:asciiTheme="majorBidi" w:hAnsiTheme="majorBidi" w:cstheme="majorBidi"/>
                <w:i/>
                <w:sz w:val="24"/>
                <w:szCs w:val="24"/>
              </w:rPr>
              <m:t>N</m:t>
            </m:r>
          </m:e>
          <m:sup>
            <m:r>
              <m:rPr>
                <m:nor/>
              </m:rPr>
              <w:rPr>
                <w:rFonts w:asciiTheme="majorBidi" w:hAnsiTheme="majorBidi" w:cstheme="majorBidi"/>
                <w:sz w:val="24"/>
                <w:szCs w:val="24"/>
              </w:rPr>
              <m:t xml:space="preserve"> P</m:t>
            </m:r>
          </m:sup>
        </m:sSup>
        <m:r>
          <m:rPr>
            <m:sty m:val="p"/>
          </m:rP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i/>
                <w:sz w:val="24"/>
                <w:szCs w:val="24"/>
              </w:rPr>
              <m:t>N</m:t>
            </m:r>
          </m:e>
          <m:sub>
            <m:r>
              <m:rPr>
                <m:nor/>
              </m:rPr>
              <w:rPr>
                <w:rFonts w:ascii="Cambria Math" w:hAnsiTheme="majorBidi" w:cstheme="majorBidi"/>
                <w:i/>
                <w:sz w:val="24"/>
                <w:szCs w:val="24"/>
              </w:rPr>
              <m:t>I</m:t>
            </m:r>
          </m:sub>
          <m:sup>
            <m:r>
              <m:rPr>
                <m:nor/>
              </m:rPr>
              <w:rPr>
                <w:rFonts w:asciiTheme="majorBidi" w:hAnsiTheme="majorBidi" w:cstheme="majorBidi"/>
                <w:sz w:val="24"/>
                <w:szCs w:val="24"/>
              </w:rPr>
              <m:t xml:space="preserve"> B</m:t>
            </m:r>
          </m:sup>
        </m:sSubSup>
      </m:oMath>
      <w:r w:rsidRPr="00CF3466">
        <w:rPr>
          <w:rFonts w:asciiTheme="majorBidi" w:hAnsiTheme="majorBidi" w:cstheme="majorBidi"/>
          <w:sz w:val="24"/>
          <w:szCs w:val="24"/>
        </w:rPr>
        <w:t>.</w:t>
      </w:r>
      <w:r w:rsidR="00F44D99">
        <w:rPr>
          <w:rFonts w:asciiTheme="majorBidi" w:hAnsiTheme="majorBidi" w:cstheme="majorBidi"/>
          <w:sz w:val="24"/>
          <w:szCs w:val="24"/>
        </w:rPr>
        <w:t xml:space="preserve"> </w:t>
      </w:r>
      <w:r w:rsidRPr="00CF3466">
        <w:rPr>
          <w:rFonts w:asciiTheme="majorBidi" w:hAnsiTheme="majorBidi" w:cstheme="majorBidi"/>
          <w:sz w:val="24"/>
          <w:szCs w:val="24"/>
        </w:rPr>
        <w:t xml:space="preserve">Substituting </w:t>
      </w:r>
      <w:r w:rsidR="00892D50">
        <w:rPr>
          <w:rFonts w:asciiTheme="majorBidi" w:hAnsiTheme="majorBidi" w:cstheme="majorBidi"/>
          <w:sz w:val="24"/>
          <w:szCs w:val="24"/>
        </w:rPr>
        <w:t>e</w:t>
      </w:r>
      <w:r w:rsidRPr="00CF3466">
        <w:rPr>
          <w:rFonts w:asciiTheme="majorBidi" w:hAnsiTheme="majorBidi" w:cstheme="majorBidi"/>
          <w:sz w:val="24"/>
          <w:szCs w:val="24"/>
        </w:rPr>
        <w:t>q</w:t>
      </w:r>
      <w:r w:rsidR="00892D50">
        <w:rPr>
          <w:rFonts w:asciiTheme="majorBidi" w:hAnsiTheme="majorBidi" w:cstheme="majorBidi"/>
          <w:sz w:val="24"/>
          <w:szCs w:val="24"/>
        </w:rPr>
        <w:t>uation</w:t>
      </w:r>
      <w:r w:rsidR="00EF5AD7">
        <w:rPr>
          <w:rFonts w:asciiTheme="majorBidi" w:hAnsiTheme="majorBidi" w:cstheme="majorBidi"/>
          <w:sz w:val="24"/>
          <w:szCs w:val="24"/>
        </w:rPr>
        <w:t xml:space="preserve"> (4)</w:t>
      </w:r>
      <w:r w:rsidRPr="00CF3466">
        <w:rPr>
          <w:rFonts w:asciiTheme="majorBidi" w:hAnsiTheme="majorBidi" w:cstheme="majorBidi"/>
          <w:sz w:val="24"/>
          <w:szCs w:val="24"/>
        </w:rPr>
        <w:t xml:space="preserve"> into </w:t>
      </w:r>
      <w:r w:rsidR="00892D50">
        <w:rPr>
          <w:rFonts w:asciiTheme="majorBidi" w:hAnsiTheme="majorBidi" w:cstheme="majorBidi"/>
          <w:sz w:val="24"/>
          <w:szCs w:val="24"/>
        </w:rPr>
        <w:t>equation</w:t>
      </w:r>
      <w:r w:rsidR="00EF5AD7">
        <w:rPr>
          <w:rFonts w:asciiTheme="majorBidi" w:hAnsiTheme="majorBidi" w:cstheme="majorBidi"/>
          <w:sz w:val="24"/>
          <w:szCs w:val="24"/>
        </w:rPr>
        <w:t xml:space="preserve"> (7)</w:t>
      </w:r>
      <w:r w:rsidRPr="00CF3466">
        <w:rPr>
          <w:rFonts w:asciiTheme="majorBidi" w:hAnsiTheme="majorBidi" w:cstheme="majorBidi"/>
          <w:sz w:val="24"/>
          <w:szCs w:val="24"/>
        </w:rPr>
        <w:t xml:space="preserve">, we have </w:t>
      </w:r>
      <w:r w:rsidR="00EE67DD">
        <w:rPr>
          <w:rFonts w:asciiTheme="majorBidi" w:hAnsiTheme="majorBidi" w:cstheme="majorBidi"/>
          <w:sz w:val="24"/>
          <w:szCs w:val="24"/>
        </w:rPr>
        <w:t xml:space="preserve"> </w:t>
      </w:r>
    </w:p>
    <w:p w14:paraId="7AD30D71" w14:textId="7F2C9705" w:rsidR="00676382" w:rsidRPr="00CF3466" w:rsidRDefault="00EE67DD" w:rsidP="00EE67DD">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r>
          <m:rPr>
            <m:sty m:val="p"/>
          </m:rPr>
          <w:rPr>
            <w:rFonts w:ascii="Cambria Math" w:hAnsi="Cambria Math" w:cstheme="majorBidi"/>
            <w:sz w:val="24"/>
            <w:szCs w:val="24"/>
          </w:rPr>
          <m:t>=-</m:t>
        </m:r>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f</m:t>
            </m:r>
          </m:sup>
        </m:sSubSup>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Theme="majorBidi" w:hAnsiTheme="majorBidi" w:cstheme="majorBidi"/>
                <w:i/>
                <w:sz w:val="24"/>
                <w:szCs w:val="24"/>
              </w:rPr>
              <m:t>i</m:t>
            </m:r>
          </m:sub>
        </m:sSub>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d</m:t>
            </m:r>
          </m:sup>
        </m:sSubSup>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(8)</w:t>
      </w:r>
    </w:p>
    <w:p w14:paraId="0DB7B00D" w14:textId="1AD8AD88"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 xml:space="preserve">In this paper, the </w:t>
      </w:r>
      <w:proofErr w:type="spellStart"/>
      <w:r w:rsidRPr="00CF3466">
        <w:rPr>
          <w:rFonts w:asciiTheme="majorBidi" w:hAnsiTheme="majorBidi" w:cstheme="majorBidi"/>
          <w:sz w:val="24"/>
          <w:szCs w:val="24"/>
        </w:rPr>
        <w:t>isoparametric</w:t>
      </w:r>
      <w:proofErr w:type="spellEnd"/>
      <w:r w:rsidRPr="00CF3466">
        <w:rPr>
          <w:rFonts w:asciiTheme="majorBidi" w:hAnsiTheme="majorBidi" w:cstheme="majorBidi"/>
          <w:sz w:val="24"/>
          <w:szCs w:val="24"/>
        </w:rPr>
        <w:t xml:space="preserve"> interpolation of the 8-node hexahedral element is used to gather displacement</w:t>
      </w:r>
      <w:r w:rsidR="00ED4AC2">
        <w:rPr>
          <w:rFonts w:asciiTheme="majorBidi" w:hAnsiTheme="majorBidi" w:cstheme="majorBidi"/>
          <w:sz w:val="24"/>
          <w:szCs w:val="24"/>
        </w:rPr>
        <w:t>s</w:t>
      </w:r>
      <w:r w:rsidRPr="00CF3466">
        <w:rPr>
          <w:rFonts w:asciiTheme="majorBidi" w:hAnsiTheme="majorBidi" w:cstheme="majorBidi"/>
          <w:sz w:val="24"/>
          <w:szCs w:val="24"/>
        </w:rPr>
        <w:t xml:space="preserve"> and scatter force</w:t>
      </w:r>
      <w:r w:rsidR="00ED4AC2">
        <w:rPr>
          <w:rFonts w:asciiTheme="majorBidi" w:hAnsiTheme="majorBidi" w:cstheme="majorBidi"/>
          <w:sz w:val="24"/>
          <w:szCs w:val="24"/>
        </w:rPr>
        <w:t>s</w:t>
      </w:r>
      <w:r w:rsidRPr="00CF3466">
        <w:rPr>
          <w:rFonts w:asciiTheme="majorBidi" w:hAnsiTheme="majorBidi" w:cstheme="majorBidi"/>
          <w:sz w:val="24"/>
          <w:szCs w:val="24"/>
        </w:rPr>
        <w:t xml:space="preserve">. So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f</m:t>
            </m:r>
          </m:sup>
        </m:sSubSup>
        <m:r>
          <m:rPr>
            <m:sty m:val="p"/>
          </m:rPr>
          <w:rPr>
            <w:rFonts w:ascii="Cambria Math" w:hAnsi="Cambria Math" w:cstheme="majorBidi"/>
            <w:sz w:val="24"/>
            <w:szCs w:val="24"/>
          </w:rPr>
          <m:t>=</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d</m:t>
                    </m:r>
                  </m:sup>
                </m:sSubSup>
              </m:e>
            </m:d>
          </m:e>
          <m:sup>
            <m:r>
              <m:rPr>
                <m:nor/>
              </m:rPr>
              <w:rPr>
                <w:rFonts w:asciiTheme="majorBidi" w:hAnsiTheme="majorBidi" w:cstheme="majorBidi"/>
                <w:sz w:val="24"/>
                <w:szCs w:val="24"/>
              </w:rPr>
              <m:t>T</m:t>
            </m:r>
          </m:sup>
        </m:sSup>
      </m:oMath>
      <w:r w:rsidRPr="00CF3466">
        <w:rPr>
          <w:rFonts w:asciiTheme="majorBidi" w:hAnsiTheme="majorBidi" w:cstheme="majorBidi"/>
          <w:sz w:val="24"/>
          <w:szCs w:val="24"/>
        </w:rPr>
        <w:t xml:space="preserve">, and </w:t>
      </w:r>
      <w:r w:rsidR="00ED4AC2">
        <w:rPr>
          <w:rFonts w:asciiTheme="majorBidi" w:hAnsiTheme="majorBidi" w:cstheme="majorBidi"/>
          <w:sz w:val="24"/>
          <w:szCs w:val="24"/>
        </w:rPr>
        <w:t xml:space="preserve">equation </w:t>
      </w:r>
      <w:hyperlink w:anchor="eq_8" w:history="1">
        <w:r w:rsidRPr="00ED4AC2">
          <w:rPr>
            <w:rFonts w:asciiTheme="majorBidi" w:hAnsiTheme="majorBidi" w:cstheme="majorBidi"/>
            <w:sz w:val="24"/>
            <w:szCs w:val="24"/>
          </w:rPr>
          <w:t>(8)</w:t>
        </w:r>
      </w:hyperlink>
      <w:r w:rsidRPr="00CF3466">
        <w:rPr>
          <w:rFonts w:asciiTheme="majorBidi" w:hAnsiTheme="majorBidi" w:cstheme="majorBidi"/>
          <w:sz w:val="24"/>
          <w:szCs w:val="24"/>
        </w:rPr>
        <w:t xml:space="preserve"> can be rewritten as</w:t>
      </w:r>
    </w:p>
    <w:p w14:paraId="5AE989E9" w14:textId="117127CD" w:rsidR="00676382" w:rsidRPr="00CF3466" w:rsidRDefault="00ED4AC2" w:rsidP="00ED4AC2">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r>
          <m:rPr>
            <m:sty m:val="p"/>
          </m:rPr>
          <w:rPr>
            <w:rFonts w:ascii="Cambria Math" w:hAnsi="Cambria Math" w:cstheme="majorBidi"/>
            <w:sz w:val="24"/>
            <w:szCs w:val="24"/>
          </w:rPr>
          <m:t>=</m:t>
        </m:r>
        <m:r>
          <m:rPr>
            <m:nor/>
          </m:rPr>
          <w:rPr>
            <w:rFonts w:asciiTheme="majorBidi" w:hAnsiTheme="majorBidi" w:cstheme="majorBidi"/>
            <w:sz w:val="24"/>
            <w:szCs w:val="24"/>
          </w:rPr>
          <m:t>-</m:t>
        </m:r>
        <m:sSubSup>
          <m:sSubSupPr>
            <m:ctrlPr>
              <w:rPr>
                <w:rFonts w:ascii="Cambria Math" w:hAnsi="Cambria Math" w:cstheme="majorBidi"/>
                <w:sz w:val="24"/>
                <w:szCs w:val="24"/>
              </w:rPr>
            </m:ctrlPr>
          </m:sSubSupPr>
          <m:e>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up>
            <m:r>
              <m:rPr>
                <m:nor/>
              </m:rPr>
              <w:rPr>
                <w:rFonts w:asciiTheme="majorBidi" w:hAnsiTheme="majorBidi" w:cstheme="majorBidi"/>
                <w:sz w:val="24"/>
                <w:szCs w:val="24"/>
              </w:rPr>
              <m:t>T</m:t>
            </m:r>
          </m:sup>
        </m:sSubSup>
        <m:sSub>
          <m:sSubPr>
            <m:ctrlPr>
              <w:rPr>
                <w:rFonts w:ascii="Cambria Math" w:hAnsi="Cambria Math" w:cstheme="majorBidi"/>
                <w:i/>
                <w:sz w:val="24"/>
                <w:szCs w:val="24"/>
              </w:rPr>
            </m:ctrlPr>
          </m:sSubPr>
          <m:e>
            <m:r>
              <m:rPr>
                <m:nor/>
              </m:rPr>
              <w:rPr>
                <w:rFonts w:asciiTheme="majorBidi" w:hAnsiTheme="majorBidi" w:cstheme="majorBidi"/>
                <w:b/>
                <w:i/>
                <w:sz w:val="24"/>
                <w:szCs w:val="24"/>
              </w:rPr>
              <m:t>T</m:t>
            </m:r>
          </m:e>
          <m:sub>
            <m:r>
              <m:rPr>
                <m:nor/>
              </m:rPr>
              <w:rPr>
                <w:rFonts w:asciiTheme="majorBidi" w:hAnsiTheme="majorBidi" w:cstheme="majorBidi"/>
                <w:i/>
                <w:sz w:val="24"/>
                <w:szCs w:val="24"/>
              </w:rPr>
              <m:t>i</m:t>
            </m:r>
          </m:sub>
        </m:sSub>
        <m:sSub>
          <m:sSubPr>
            <m:ctrlPr>
              <w:rPr>
                <w:rFonts w:ascii="Cambria Math" w:hAnsi="Cambria Math" w:cstheme="majorBidi"/>
                <w:i/>
                <w:sz w:val="24"/>
                <w:szCs w:val="24"/>
              </w:rPr>
            </m:ctrlPr>
          </m:sSubPr>
          <m:e>
            <m:r>
              <m:rPr>
                <m:nor/>
              </m:rPr>
              <w:rPr>
                <w:rFonts w:ascii="Cambria Math" w:hAnsiTheme="majorBidi" w:cstheme="majorBidi"/>
                <w:b/>
                <w:i/>
                <w:sz w:val="24"/>
                <w:szCs w:val="24"/>
              </w:rPr>
              <m:t xml:space="preserve"> </m:t>
            </m:r>
            <m:r>
              <m:rPr>
                <m:nor/>
              </m:rPr>
              <w:rPr>
                <w:rFonts w:asciiTheme="majorBidi" w:hAnsiTheme="majorBidi" w:cstheme="majorBidi"/>
                <w:b/>
                <w:i/>
                <w:sz w:val="24"/>
                <w:szCs w:val="24"/>
              </w:rPr>
              <m:t>w</m:t>
            </m:r>
          </m:e>
          <m:sub>
            <m:r>
              <m:rPr>
                <m:nor/>
              </m:rPr>
              <w:rPr>
                <w:rFonts w:asciiTheme="majorBidi" w:hAnsiTheme="majorBidi" w:cstheme="majorBidi"/>
                <w:i/>
                <w:sz w:val="24"/>
                <w:szCs w:val="24"/>
              </w:rPr>
              <m:t>i</m:t>
            </m:r>
          </m:sub>
        </m:sSub>
        <m:sSup>
          <m:sSupPr>
            <m:ctrlPr>
              <w:rPr>
                <w:rFonts w:ascii="Cambria Math" w:hAnsi="Cambria Math" w:cstheme="majorBidi"/>
                <w:sz w:val="24"/>
                <w:szCs w:val="24"/>
              </w:rPr>
            </m:ctrlPr>
          </m:sSupPr>
          <m:e>
            <m:r>
              <m:rPr>
                <m:nor/>
              </m:rPr>
              <w:rPr>
                <w:rFonts w:ascii="Cambria Math" w:hAnsiTheme="majorBidi" w:cstheme="majorBidi"/>
                <w:b/>
                <w:i/>
                <w:sz w:val="24"/>
                <w:szCs w:val="24"/>
              </w:rPr>
              <m:t xml:space="preserve"> </m:t>
            </m:r>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r>
          <w:rPr>
            <w:rFonts w:ascii="Cambria Math" w:hAnsi="Cambria Math" w:cstheme="majorBidi"/>
            <w:sz w:val="24"/>
            <w:szCs w:val="24"/>
          </w:rPr>
          <m:t>=</m:t>
        </m:r>
        <m:sSub>
          <m:sSubPr>
            <m:ctrlPr>
              <w:rPr>
                <w:rFonts w:ascii="Cambria Math" w:hAnsi="Cambria Math" w:cstheme="majorBidi"/>
                <w:i/>
                <w:sz w:val="24"/>
                <w:szCs w:val="24"/>
              </w:rPr>
            </m:ctrlPr>
          </m:sSubPr>
          <m:e>
            <m:r>
              <m:rPr>
                <m:nor/>
              </m:rPr>
              <w:rPr>
                <w:rFonts w:asciiTheme="majorBidi" w:hAnsiTheme="majorBidi" w:cstheme="majorBidi"/>
                <w:b/>
                <w:i/>
                <w:sz w:val="24"/>
                <w:szCs w:val="24"/>
              </w:rPr>
              <m:t>S</m:t>
            </m:r>
          </m:e>
          <m:sub>
            <m:r>
              <m:rPr>
                <m:nor/>
              </m:rPr>
              <w:rPr>
                <w:rFonts w:asciiTheme="majorBidi" w:hAnsiTheme="majorBidi" w:cstheme="majorBidi"/>
                <w:i/>
                <w:sz w:val="24"/>
                <w:szCs w:val="24"/>
              </w:rPr>
              <m:t>i</m:t>
            </m:r>
          </m:sub>
        </m:sSub>
        <m:sSup>
          <m:sSupPr>
            <m:ctrlPr>
              <w:rPr>
                <w:rFonts w:ascii="Cambria Math" w:hAnsi="Cambria Math" w:cstheme="majorBidi"/>
                <w:sz w:val="24"/>
                <w:szCs w:val="24"/>
              </w:rPr>
            </m:ctrlPr>
          </m:sSupPr>
          <m:e>
            <m:r>
              <m:rPr>
                <m:nor/>
              </m:rPr>
              <w:rPr>
                <w:rFonts w:ascii="Cambria Math" w:hAnsiTheme="majorBidi" w:cstheme="majorBidi"/>
                <w:b/>
                <w:i/>
                <w:sz w:val="24"/>
                <w:szCs w:val="24"/>
              </w:rPr>
              <m:t xml:space="preserve"> </m:t>
            </m:r>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00676382" w:rsidRPr="00CF3466">
        <w:rPr>
          <w:rFonts w:asciiTheme="majorBidi" w:hAnsiTheme="majorBidi" w:cstheme="majorBidi"/>
          <w:sz w:val="24"/>
          <w:szCs w:val="24"/>
        </w:rPr>
        <w:t xml:space="preserve">   </w:t>
      </w:r>
      <w:bookmarkStart w:id="4" w:name="eq9"/>
      <w:r>
        <w:rPr>
          <w:rFonts w:asciiTheme="majorBidi" w:hAnsiTheme="majorBidi" w:cstheme="majorBidi"/>
          <w:sz w:val="24"/>
          <w:szCs w:val="24"/>
        </w:rPr>
        <w:t xml:space="preserve">                                       (9)</w:t>
      </w:r>
      <w:bookmarkEnd w:id="4"/>
      <w:r w:rsidRPr="00CF3466">
        <w:rPr>
          <w:rFonts w:asciiTheme="majorBidi" w:hAnsiTheme="majorBidi" w:cstheme="majorBidi"/>
          <w:sz w:val="24"/>
          <w:szCs w:val="24"/>
        </w:rPr>
        <w:t xml:space="preserve"> </w:t>
      </w:r>
    </w:p>
    <w:p w14:paraId="15104BDA" w14:textId="48F7CA6C" w:rsidR="00676382" w:rsidRPr="00CF3466" w:rsidRDefault="00676382" w:rsidP="008F753D">
      <w:pPr>
        <w:spacing w:line="360" w:lineRule="auto"/>
        <w:rPr>
          <w:rFonts w:asciiTheme="majorBidi" w:hAnsiTheme="majorBidi" w:cstheme="majorBidi"/>
          <w:sz w:val="24"/>
          <w:szCs w:val="24"/>
        </w:rPr>
      </w:pPr>
      <w:r w:rsidRPr="00CF3466">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S</m:t>
            </m:r>
          </m:e>
          <m:sub>
            <m:r>
              <m:rPr>
                <m:nor/>
              </m:rPr>
              <w:rPr>
                <w:rFonts w:asciiTheme="majorBidi" w:hAnsiTheme="majorBidi" w:cstheme="majorBidi"/>
                <w:i/>
                <w:sz w:val="24"/>
                <w:szCs w:val="24"/>
              </w:rPr>
              <m:t>i</m:t>
            </m:r>
          </m:sub>
        </m:sSub>
      </m:oMath>
      <w:r w:rsidRPr="00CF3466">
        <w:rPr>
          <w:rFonts w:asciiTheme="majorBidi" w:hAnsiTheme="majorBidi" w:cstheme="majorBidi"/>
          <w:sz w:val="24"/>
          <w:szCs w:val="24"/>
        </w:rPr>
        <w:t xml:space="preserve"> is a positive semidefinite matrix.</w:t>
      </w:r>
      <w:r w:rsidR="008F753D">
        <w:rPr>
          <w:rFonts w:asciiTheme="majorBidi" w:hAnsiTheme="majorBidi" w:cstheme="majorBidi"/>
          <w:sz w:val="24"/>
          <w:szCs w:val="24"/>
        </w:rPr>
        <w:t xml:space="preserve"> </w:t>
      </w:r>
      <w:r w:rsidRPr="00CF3466">
        <w:rPr>
          <w:rFonts w:asciiTheme="majorBidi" w:hAnsiTheme="majorBidi" w:cstheme="majorBidi"/>
          <w:sz w:val="24"/>
          <w:szCs w:val="24"/>
        </w:rPr>
        <w:t xml:space="preserve">Finally, </w:t>
      </w:r>
      <w:r w:rsidR="008F753D">
        <w:rPr>
          <w:rFonts w:asciiTheme="majorBidi" w:hAnsiTheme="majorBidi" w:cstheme="majorBidi"/>
          <w:sz w:val="24"/>
          <w:szCs w:val="24"/>
        </w:rPr>
        <w:t>s</w:t>
      </w:r>
      <w:r w:rsidRPr="00CF3466">
        <w:rPr>
          <w:rFonts w:asciiTheme="majorBidi" w:hAnsiTheme="majorBidi" w:cstheme="majorBidi"/>
          <w:sz w:val="24"/>
          <w:szCs w:val="24"/>
        </w:rPr>
        <w:t>ubstituting</w:t>
      </w:r>
      <w:r w:rsidR="008F753D">
        <w:rPr>
          <w:rFonts w:asciiTheme="majorBidi" w:hAnsiTheme="majorBidi" w:cstheme="majorBidi"/>
          <w:sz w:val="24"/>
          <w:szCs w:val="24"/>
        </w:rPr>
        <w:t xml:space="preserve"> equation (9)</w:t>
      </w:r>
      <w:r w:rsidRPr="00CF3466">
        <w:rPr>
          <w:rFonts w:asciiTheme="majorBidi" w:hAnsiTheme="majorBidi" w:cstheme="majorBidi"/>
          <w:sz w:val="24"/>
          <w:szCs w:val="24"/>
        </w:rPr>
        <w:t xml:space="preserve"> into </w:t>
      </w:r>
      <w:r w:rsidR="008F753D">
        <w:rPr>
          <w:rFonts w:asciiTheme="majorBidi" w:hAnsiTheme="majorBidi" w:cstheme="majorBidi"/>
          <w:sz w:val="24"/>
          <w:szCs w:val="24"/>
        </w:rPr>
        <w:t>equation (2)</w:t>
      </w:r>
      <w:r w:rsidRPr="00CF3466">
        <w:rPr>
          <w:rFonts w:asciiTheme="majorBidi" w:hAnsiTheme="majorBidi" w:cstheme="majorBidi"/>
          <w:sz w:val="24"/>
          <w:szCs w:val="24"/>
        </w:rPr>
        <w:t xml:space="preserve"> </w:t>
      </w:r>
      <w:r w:rsidR="00FF5BDC">
        <w:rPr>
          <w:rFonts w:asciiTheme="majorBidi" w:hAnsiTheme="majorBidi" w:cstheme="majorBidi"/>
          <w:sz w:val="24"/>
          <w:szCs w:val="24"/>
        </w:rPr>
        <w:t>gives</w:t>
      </w:r>
    </w:p>
    <w:p w14:paraId="2D3AA158" w14:textId="51E5928C" w:rsidR="00676382" w:rsidRPr="00CF3466" w:rsidRDefault="005407C8" w:rsidP="005407C8">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lastRenderedPageBreak/>
        <w:t xml:space="preserve">                               </w:t>
      </w:r>
      <m:oMath>
        <m:d>
          <m:dPr>
            <m:ctrlPr>
              <w:rPr>
                <w:rFonts w:ascii="Cambria Math" w:hAnsi="Cambria Math" w:cstheme="majorBidi"/>
                <w:sz w:val="24"/>
                <w:szCs w:val="24"/>
              </w:rPr>
            </m:ctrlPr>
          </m:dPr>
          <m:e>
            <m:sSup>
              <m:sSupPr>
                <m:ctrlPr>
                  <w:rPr>
                    <w:rFonts w:ascii="Cambria Math" w:hAnsi="Cambria Math" w:cstheme="majorBid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 xml:space="preserve"> Polymer</m:t>
                </m:r>
              </m:sup>
            </m:sSup>
            <m:r>
              <m:rPr>
                <m:nor/>
              </m:rPr>
              <w:rPr>
                <w:rFonts w:asciiTheme="majorBidi" w:hAnsiTheme="majorBidi" w:cstheme="majorBidi"/>
                <w:sz w:val="24"/>
                <w:szCs w:val="24"/>
              </w:rPr>
              <m:t>+</m:t>
            </m:r>
            <m:nary>
              <m:naryPr>
                <m:chr m:val="∑"/>
                <m:limLoc m:val="undOvr"/>
                <m:supHide m:val="1"/>
                <m:ctrlPr>
                  <w:rPr>
                    <w:rFonts w:ascii="Cambria Math" w:hAnsi="Cambria Math" w:cstheme="majorBidi"/>
                    <w:sz w:val="24"/>
                    <w:szCs w:val="24"/>
                  </w:rPr>
                </m:ctrlPr>
              </m:naryPr>
              <m:sub>
                <m:r>
                  <m:rPr>
                    <m:nor/>
                  </m:rPr>
                  <w:rPr>
                    <w:rFonts w:asciiTheme="majorBidi" w:hAnsiTheme="majorBidi" w:cstheme="majorBidi"/>
                    <w:i/>
                    <w:sz w:val="24"/>
                    <w:szCs w:val="24"/>
                  </w:rPr>
                  <m:t>i</m:t>
                </m:r>
              </m:sub>
              <m:sup/>
              <m:e>
                <m:sSub>
                  <m:sSubPr>
                    <m:ctrlPr>
                      <w:rPr>
                        <w:rFonts w:ascii="Cambria Math" w:hAnsi="Cambria Math" w:cstheme="majorBidi"/>
                        <w:i/>
                        <w:sz w:val="24"/>
                        <w:szCs w:val="24"/>
                      </w:rPr>
                    </m:ctrlPr>
                  </m:sSubPr>
                  <m:e>
                    <m:r>
                      <m:rPr>
                        <m:nor/>
                      </m:rPr>
                      <w:rPr>
                        <w:rFonts w:asciiTheme="majorBidi" w:hAnsiTheme="majorBidi" w:cstheme="majorBidi"/>
                        <w:b/>
                        <w:i/>
                        <w:sz w:val="24"/>
                        <w:szCs w:val="24"/>
                      </w:rPr>
                      <m:t>S</m:t>
                    </m:r>
                  </m:e>
                  <m:sub>
                    <m:r>
                      <m:rPr>
                        <m:nor/>
                      </m:rPr>
                      <w:rPr>
                        <w:rFonts w:asciiTheme="majorBidi" w:hAnsiTheme="majorBidi" w:cstheme="majorBidi"/>
                        <w:sz w:val="24"/>
                        <w:szCs w:val="24"/>
                      </w:rPr>
                      <m:t>i</m:t>
                    </m:r>
                  </m:sub>
                </m:sSub>
              </m:e>
            </m:nary>
          </m:e>
        </m:d>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r>
          <w:rPr>
            <w:rFonts w:ascii="Cambria Math" w:hAnsi="Cambria Math" w:cstheme="majorBidi"/>
            <w:sz w:val="24"/>
            <w:szCs w:val="24"/>
          </w:rPr>
          <m:t>=</m:t>
        </m:r>
        <m:d>
          <m:dPr>
            <m:ctrlPr>
              <w:rPr>
                <w:rFonts w:ascii="Cambria Math" w:hAnsi="Cambria Math" w:cstheme="majorBidi"/>
                <w:b/>
                <w:i/>
                <w:sz w:val="24"/>
                <w:szCs w:val="24"/>
              </w:rPr>
            </m:ctrlPr>
          </m:dPr>
          <m:e>
            <m:r>
              <m:rPr>
                <m:nor/>
              </m:rPr>
              <w:rPr>
                <w:rFonts w:asciiTheme="majorBidi" w:hAnsiTheme="majorBidi" w:cstheme="majorBidi"/>
                <w:b/>
                <w:i/>
                <w:sz w:val="24"/>
                <w:szCs w:val="24"/>
              </w:rPr>
              <m:t>K+S</m:t>
            </m:r>
          </m:e>
        </m:d>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r>
          <w:rPr>
            <w:rFonts w:ascii="Cambria Math" w:hAnsi="Cambria Math"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f</m:t>
            </m:r>
          </m:e>
          <m:sup>
            <m:r>
              <m:rPr>
                <m:nor/>
              </m:rPr>
              <w:rPr>
                <w:rFonts w:asciiTheme="majorBidi" w:hAnsiTheme="majorBidi" w:cstheme="majorBidi"/>
                <w:sz w:val="24"/>
                <w:szCs w:val="24"/>
              </w:rPr>
              <m:t xml:space="preserve">  Polymer,  react</m:t>
            </m:r>
          </m:sup>
        </m:s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FF5BDC" w:rsidRPr="005407C8">
        <w:rPr>
          <w:rFonts w:asciiTheme="majorBidi" w:hAnsiTheme="majorBidi" w:cstheme="majorBidi"/>
          <w:bCs/>
          <w:sz w:val="24"/>
          <w:szCs w:val="24"/>
        </w:rPr>
        <w:t>(1</w:t>
      </w:r>
      <w:r>
        <w:rPr>
          <w:rFonts w:asciiTheme="majorBidi" w:hAnsiTheme="majorBidi" w:cstheme="majorBidi"/>
          <w:bCs/>
          <w:sz w:val="24"/>
          <w:szCs w:val="24"/>
        </w:rPr>
        <w:t>0</w:t>
      </w:r>
      <w:r w:rsidR="00FF5BDC" w:rsidRPr="005407C8">
        <w:rPr>
          <w:rFonts w:asciiTheme="majorBidi" w:hAnsiTheme="majorBidi" w:cstheme="majorBidi"/>
          <w:bCs/>
          <w:sz w:val="24"/>
          <w:szCs w:val="24"/>
        </w:rPr>
        <w:t>)</w:t>
      </w:r>
    </w:p>
    <w:p w14:paraId="3D4C7AD2" w14:textId="39CAA18D" w:rsidR="00676382" w:rsidRPr="00CF3466" w:rsidRDefault="00676382" w:rsidP="00676382">
      <w:pPr>
        <w:spacing w:line="360" w:lineRule="auto"/>
        <w:ind w:firstLine="360"/>
        <w:rPr>
          <w:rFonts w:asciiTheme="majorBidi" w:hAnsiTheme="majorBidi" w:cstheme="majorBidi"/>
          <w:sz w:val="24"/>
          <w:szCs w:val="24"/>
        </w:rPr>
      </w:pPr>
      <m:oMath>
        <m:r>
          <m:rPr>
            <m:nor/>
          </m:rPr>
          <w:rPr>
            <w:rFonts w:asciiTheme="majorBidi" w:hAnsiTheme="majorBidi" w:cstheme="majorBidi"/>
            <w:b/>
            <w:i/>
            <w:sz w:val="24"/>
            <w:szCs w:val="24"/>
          </w:rPr>
          <m:t>K+S</m:t>
        </m:r>
      </m:oMath>
      <w:r w:rsidRPr="00CF3466">
        <w:rPr>
          <w:rFonts w:asciiTheme="majorBidi" w:hAnsiTheme="majorBidi" w:cstheme="majorBidi"/>
          <w:b/>
          <w:sz w:val="24"/>
          <w:szCs w:val="24"/>
        </w:rPr>
        <w:t xml:space="preserve"> </w:t>
      </w:r>
      <w:r w:rsidRPr="00CF3466">
        <w:rPr>
          <w:rFonts w:asciiTheme="majorBidi" w:hAnsiTheme="majorBidi" w:cstheme="majorBidi"/>
          <w:sz w:val="24"/>
          <w:szCs w:val="24"/>
        </w:rPr>
        <w:t xml:space="preserve">is the total stiffness matrix of the nanocomposite which contains the original stiffness from the polymer, </w:t>
      </w:r>
      <w:r w:rsidRPr="00CF3466">
        <w:rPr>
          <w:rFonts w:asciiTheme="majorBidi" w:hAnsiTheme="majorBidi" w:cstheme="majorBidi"/>
          <w:b/>
          <w:i/>
          <w:sz w:val="24"/>
          <w:szCs w:val="24"/>
        </w:rPr>
        <w:t>K</w:t>
      </w:r>
      <w:r w:rsidRPr="00CF3466">
        <w:rPr>
          <w:rFonts w:asciiTheme="majorBidi" w:hAnsiTheme="majorBidi" w:cstheme="majorBidi"/>
          <w:sz w:val="24"/>
          <w:szCs w:val="24"/>
        </w:rPr>
        <w:t xml:space="preserve">, and the reinforced stiffness from </w:t>
      </w:r>
      <w:r w:rsidR="005407C8">
        <w:rPr>
          <w:rFonts w:asciiTheme="majorBidi" w:hAnsiTheme="majorBidi" w:cstheme="majorBidi"/>
          <w:sz w:val="24"/>
          <w:szCs w:val="24"/>
        </w:rPr>
        <w:t xml:space="preserve">the </w:t>
      </w:r>
      <w:r w:rsidRPr="00CF3466">
        <w:rPr>
          <w:rFonts w:asciiTheme="majorBidi" w:hAnsiTheme="majorBidi" w:cstheme="majorBidi"/>
          <w:sz w:val="24"/>
          <w:szCs w:val="24"/>
        </w:rPr>
        <w:t xml:space="preserve">CNTs, </w:t>
      </w:r>
      <w:r w:rsidRPr="00CF3466">
        <w:rPr>
          <w:rFonts w:asciiTheme="majorBidi" w:hAnsiTheme="majorBidi" w:cstheme="majorBidi"/>
          <w:b/>
          <w:i/>
          <w:sz w:val="24"/>
          <w:szCs w:val="24"/>
        </w:rPr>
        <w:t>S</w:t>
      </w:r>
      <w:r w:rsidRPr="00CF3466">
        <w:rPr>
          <w:rFonts w:asciiTheme="majorBidi" w:hAnsiTheme="majorBidi" w:cstheme="majorBidi"/>
          <w:sz w:val="24"/>
          <w:szCs w:val="24"/>
        </w:rPr>
        <w:t xml:space="preserve">. </w:t>
      </w:r>
    </w:p>
    <w:p w14:paraId="3A109990" w14:textId="778AA42E"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 xml:space="preserve">Strictly speaking, </w:t>
      </w:r>
      <w:r w:rsidRPr="00CF3466">
        <w:rPr>
          <w:rFonts w:asciiTheme="majorBidi" w:hAnsiTheme="majorBidi" w:cstheme="majorBidi"/>
          <w:b/>
          <w:i/>
          <w:sz w:val="24"/>
          <w:szCs w:val="24"/>
        </w:rPr>
        <w:t>K</w:t>
      </w:r>
      <w:r w:rsidRPr="00CF3466">
        <w:rPr>
          <w:rFonts w:asciiTheme="majorBidi" w:hAnsiTheme="majorBidi" w:cstheme="majorBidi"/>
          <w:sz w:val="24"/>
          <w:szCs w:val="24"/>
        </w:rPr>
        <w:t xml:space="preserve"> should not be equal to the stiffness matrix of the pure polymer </w:t>
      </w:r>
      <m:oMath>
        <m:sSub>
          <m:sSubPr>
            <m:ctrlPr>
              <w:rPr>
                <w:rFonts w:ascii="Cambria Math" w:hAnsi="Cambria Math" w:cstheme="majorBidi"/>
                <w:sz w:val="24"/>
                <w:szCs w:val="24"/>
              </w:rPr>
            </m:ctrlPr>
          </m:sSubPr>
          <m:e>
            <m:r>
              <m:rPr>
                <m:nor/>
              </m:rPr>
              <w:rPr>
                <w:rFonts w:asciiTheme="majorBidi" w:hAnsiTheme="majorBidi" w:cstheme="majorBidi"/>
                <w:b/>
                <w:i/>
                <w:sz w:val="24"/>
                <w:szCs w:val="24"/>
              </w:rPr>
              <m:t>K</m:t>
            </m:r>
          </m:e>
          <m:sub>
            <m:r>
              <m:rPr>
                <m:nor/>
              </m:rPr>
              <w:rPr>
                <w:rFonts w:asciiTheme="majorBidi" w:hAnsiTheme="majorBidi" w:cstheme="majorBidi"/>
                <w:sz w:val="24"/>
                <w:szCs w:val="24"/>
              </w:rPr>
              <m:t>0</m:t>
            </m:r>
          </m:sub>
        </m:sSub>
      </m:oMath>
      <w:r w:rsidRPr="00CF3466">
        <w:rPr>
          <w:rFonts w:asciiTheme="majorBidi" w:hAnsiTheme="majorBidi" w:cstheme="majorBidi"/>
          <w:sz w:val="24"/>
          <w:szCs w:val="24"/>
        </w:rPr>
        <w:t xml:space="preserve"> . This is because the CNTs in the composite occupy some space of the polymer and thus, </w:t>
      </w:r>
      <w:r w:rsidR="00A8387B">
        <w:rPr>
          <w:rFonts w:asciiTheme="majorBidi" w:hAnsiTheme="majorBidi" w:cstheme="majorBidi"/>
          <w:sz w:val="24"/>
          <w:szCs w:val="24"/>
        </w:rPr>
        <w:t>reduces</w:t>
      </w:r>
      <w:r w:rsidRPr="00CF3466">
        <w:rPr>
          <w:rFonts w:asciiTheme="majorBidi" w:hAnsiTheme="majorBidi" w:cstheme="majorBidi"/>
          <w:sz w:val="24"/>
          <w:szCs w:val="24"/>
        </w:rPr>
        <w:t xml:space="preserve"> the stiffness of the polymer. Nevertheless, since the volume fraction of the nanocomposite is very low (generally less than 5%), and the stiffness of CNT is much higher than that of the polymer (</w:t>
      </w:r>
      <w:r w:rsidR="00A8387B">
        <w:rPr>
          <w:rFonts w:asciiTheme="majorBidi" w:hAnsiTheme="majorBidi" w:cstheme="majorBidi"/>
          <w:sz w:val="24"/>
          <w:szCs w:val="24"/>
        </w:rPr>
        <w:t>E</w:t>
      </w:r>
      <w:r w:rsidR="00A8387B" w:rsidRPr="00A8387B">
        <w:rPr>
          <w:rFonts w:asciiTheme="majorBidi" w:hAnsiTheme="majorBidi" w:cstheme="majorBidi"/>
          <w:sz w:val="24"/>
          <w:szCs w:val="24"/>
          <w:vertAlign w:val="subscript"/>
        </w:rPr>
        <w:t>CNT</w:t>
      </w:r>
      <w:r w:rsidR="00A8387B">
        <w:rPr>
          <w:rFonts w:asciiTheme="majorBidi" w:hAnsiTheme="majorBidi" w:cstheme="majorBidi"/>
          <w:sz w:val="24"/>
          <w:szCs w:val="24"/>
        </w:rPr>
        <w:t xml:space="preserve"> ≈</w:t>
      </w:r>
      <w:r w:rsidRPr="00CF3466">
        <w:rPr>
          <w:rFonts w:asciiTheme="majorBidi" w:hAnsiTheme="majorBidi" w:cstheme="majorBidi"/>
          <w:sz w:val="24"/>
          <w:szCs w:val="24"/>
        </w:rPr>
        <w:t xml:space="preserve"> 3</w:t>
      </w:r>
      <w:r w:rsidR="00A8387B">
        <w:rPr>
          <w:rFonts w:asciiTheme="majorBidi" w:hAnsiTheme="majorBidi" w:cstheme="majorBidi"/>
          <w:sz w:val="24"/>
          <w:szCs w:val="24"/>
        </w:rPr>
        <w:t>×1</w:t>
      </w:r>
      <w:r w:rsidRPr="00CF3466">
        <w:rPr>
          <w:rFonts w:asciiTheme="majorBidi" w:hAnsiTheme="majorBidi" w:cstheme="majorBidi"/>
          <w:sz w:val="24"/>
          <w:szCs w:val="24"/>
        </w:rPr>
        <w:t>0</w:t>
      </w:r>
      <w:r w:rsidR="00A8387B" w:rsidRPr="00A8387B">
        <w:rPr>
          <w:rFonts w:asciiTheme="majorBidi" w:hAnsiTheme="majorBidi" w:cstheme="majorBidi"/>
          <w:sz w:val="24"/>
          <w:szCs w:val="24"/>
          <w:vertAlign w:val="superscript"/>
        </w:rPr>
        <w:t>2</w:t>
      </w:r>
      <w:r w:rsidRPr="00CF3466">
        <w:rPr>
          <w:rFonts w:asciiTheme="majorBidi" w:hAnsiTheme="majorBidi" w:cstheme="majorBidi"/>
          <w:sz w:val="24"/>
          <w:szCs w:val="24"/>
        </w:rPr>
        <w:t xml:space="preserve"> </w:t>
      </w:r>
      <w:r w:rsidR="00A8387B">
        <w:rPr>
          <w:rFonts w:asciiTheme="majorBidi" w:hAnsiTheme="majorBidi" w:cstheme="majorBidi"/>
          <w:sz w:val="24"/>
          <w:szCs w:val="24"/>
        </w:rPr>
        <w:t>E</w:t>
      </w:r>
      <w:r w:rsidR="00A8387B" w:rsidRPr="00A8387B">
        <w:rPr>
          <w:rFonts w:asciiTheme="majorBidi" w:hAnsiTheme="majorBidi" w:cstheme="majorBidi"/>
          <w:sz w:val="24"/>
          <w:szCs w:val="24"/>
          <w:vertAlign w:val="subscript"/>
        </w:rPr>
        <w:t>p</w:t>
      </w:r>
      <w:r w:rsidRPr="00CF3466">
        <w:rPr>
          <w:rFonts w:asciiTheme="majorBidi" w:hAnsiTheme="majorBidi" w:cstheme="majorBidi"/>
          <w:sz w:val="24"/>
          <w:szCs w:val="24"/>
        </w:rPr>
        <w:t xml:space="preserve">), the magnitude of </w:t>
      </w:r>
      <m:oMath>
        <m:r>
          <m:rPr>
            <m:nor/>
          </m:rPr>
          <w:rPr>
            <w:rFonts w:asciiTheme="majorBidi" w:hAnsiTheme="majorBidi" w:cstheme="majorBidi"/>
            <w:b/>
            <w:i/>
            <w:sz w:val="24"/>
            <w:szCs w:val="24"/>
          </w:rPr>
          <m:t>K</m:t>
        </m:r>
        <m:r>
          <m:rPr>
            <m:sty m:val="b"/>
          </m:rPr>
          <w:rPr>
            <w:rFonts w:ascii="Cambria Math" w:hAnsi="Cambria Math" w:cstheme="majorBidi"/>
            <w:sz w:val="24"/>
            <w:szCs w:val="24"/>
          </w:rPr>
          <m:t>-</m:t>
        </m:r>
        <m:sSub>
          <m:sSubPr>
            <m:ctrlPr>
              <w:rPr>
                <w:rFonts w:ascii="Cambria Math" w:hAnsi="Cambria Math" w:cstheme="majorBidi"/>
                <w:sz w:val="24"/>
                <w:szCs w:val="24"/>
              </w:rPr>
            </m:ctrlPr>
          </m:sSubPr>
          <m:e>
            <m:r>
              <m:rPr>
                <m:nor/>
              </m:rPr>
              <w:rPr>
                <w:rFonts w:asciiTheme="majorBidi" w:hAnsiTheme="majorBidi" w:cstheme="majorBidi"/>
                <w:b/>
                <w:i/>
                <w:sz w:val="24"/>
                <w:szCs w:val="24"/>
              </w:rPr>
              <m:t>K</m:t>
            </m:r>
          </m:e>
          <m:sub>
            <m:r>
              <m:rPr>
                <m:nor/>
              </m:rPr>
              <w:rPr>
                <w:rFonts w:asciiTheme="majorBidi" w:hAnsiTheme="majorBidi" w:cstheme="majorBidi"/>
                <w:sz w:val="24"/>
                <w:szCs w:val="24"/>
              </w:rPr>
              <m:t>0</m:t>
            </m:r>
          </m:sub>
        </m:sSub>
      </m:oMath>
      <w:r w:rsidRPr="00CF3466">
        <w:rPr>
          <w:rFonts w:asciiTheme="majorBidi" w:hAnsiTheme="majorBidi" w:cstheme="majorBidi"/>
          <w:sz w:val="24"/>
          <w:szCs w:val="24"/>
        </w:rPr>
        <w:t xml:space="preserve"> should be much less than the magnitude of </w:t>
      </w:r>
      <w:r w:rsidRPr="00CF3466">
        <w:rPr>
          <w:rFonts w:asciiTheme="majorBidi" w:hAnsiTheme="majorBidi" w:cstheme="majorBidi"/>
          <w:b/>
          <w:i/>
          <w:sz w:val="24"/>
          <w:szCs w:val="24"/>
        </w:rPr>
        <w:t>S</w:t>
      </w:r>
      <w:r w:rsidRPr="00CF3466">
        <w:rPr>
          <w:rFonts w:asciiTheme="majorBidi" w:hAnsiTheme="majorBidi" w:cstheme="majorBidi"/>
          <w:sz w:val="24"/>
          <w:szCs w:val="24"/>
        </w:rPr>
        <w:t xml:space="preserve">. </w:t>
      </w:r>
      <w:r w:rsidR="00A8387B">
        <w:rPr>
          <w:rFonts w:asciiTheme="majorBidi" w:hAnsiTheme="majorBidi" w:cstheme="majorBidi"/>
          <w:sz w:val="24"/>
          <w:szCs w:val="24"/>
        </w:rPr>
        <w:t>Therefore,</w:t>
      </w:r>
      <w:r w:rsidRPr="00CF3466">
        <w:rPr>
          <w:rFonts w:asciiTheme="majorBidi" w:hAnsiTheme="majorBidi" w:cstheme="majorBidi"/>
          <w:sz w:val="24"/>
          <w:szCs w:val="24"/>
        </w:rPr>
        <w:t xml:space="preserve"> in this paper, </w:t>
      </w:r>
      <m:oMath>
        <m:sSub>
          <m:sSubPr>
            <m:ctrlPr>
              <w:rPr>
                <w:rFonts w:ascii="Cambria Math" w:hAnsi="Cambria Math" w:cstheme="majorBidi"/>
                <w:sz w:val="24"/>
                <w:szCs w:val="24"/>
              </w:rPr>
            </m:ctrlPr>
          </m:sSubPr>
          <m:e>
            <m:r>
              <m:rPr>
                <m:nor/>
              </m:rPr>
              <w:rPr>
                <w:rFonts w:asciiTheme="majorBidi" w:hAnsiTheme="majorBidi" w:cstheme="majorBidi"/>
                <w:b/>
                <w:i/>
                <w:sz w:val="24"/>
                <w:szCs w:val="24"/>
              </w:rPr>
              <m:t>K</m:t>
            </m:r>
          </m:e>
          <m:sub>
            <m:r>
              <m:rPr>
                <m:nor/>
              </m:rPr>
              <w:rPr>
                <w:rFonts w:asciiTheme="majorBidi" w:hAnsiTheme="majorBidi" w:cstheme="majorBidi"/>
                <w:sz w:val="24"/>
                <w:szCs w:val="24"/>
              </w:rPr>
              <m:t>0</m:t>
            </m:r>
          </m:sub>
        </m:sSub>
      </m:oMath>
      <w:r w:rsidRPr="00CF3466">
        <w:rPr>
          <w:rFonts w:asciiTheme="majorBidi" w:hAnsiTheme="majorBidi" w:cstheme="majorBidi"/>
          <w:sz w:val="24"/>
          <w:szCs w:val="24"/>
        </w:rPr>
        <w:t xml:space="preserve"> is used in Eq.</w:t>
      </w:r>
      <w:r w:rsidR="00A8387B">
        <w:rPr>
          <w:rFonts w:asciiTheme="majorBidi" w:hAnsiTheme="majorBidi" w:cstheme="majorBidi"/>
          <w:sz w:val="24"/>
          <w:szCs w:val="24"/>
        </w:rPr>
        <w:t xml:space="preserve"> (10)</w:t>
      </w:r>
      <w:r w:rsidRPr="00CF3466">
        <w:rPr>
          <w:rFonts w:asciiTheme="majorBidi" w:hAnsiTheme="majorBidi" w:cstheme="majorBidi"/>
          <w:sz w:val="24"/>
          <w:szCs w:val="24"/>
        </w:rPr>
        <w:t xml:space="preserve"> for the sake of simplicity.</w:t>
      </w:r>
    </w:p>
    <w:p w14:paraId="29E009E6" w14:textId="47872D1B"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 xml:space="preserve">Dividing </w:t>
      </w:r>
      <m:oMath>
        <m:sSup>
          <m:sSupPr>
            <m:ctrlPr>
              <w:rPr>
                <w:rFonts w:ascii="Cambria Math" w:hAnsi="Cambria Math" w:cstheme="majorBid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Polymer</m:t>
            </m:r>
          </m:sup>
        </m:sSup>
      </m:oMath>
      <w:r w:rsidRPr="00CF3466">
        <w:rPr>
          <w:rFonts w:asciiTheme="majorBidi" w:hAnsiTheme="majorBidi" w:cstheme="majorBidi"/>
          <w:sz w:val="24"/>
          <w:szCs w:val="24"/>
        </w:rPr>
        <w:t xml:space="preserve"> into the active </w:t>
      </w:r>
      <w:proofErr w:type="spellStart"/>
      <w:r w:rsidR="005D4709">
        <w:rPr>
          <w:rFonts w:asciiTheme="majorBidi" w:hAnsiTheme="majorBidi" w:cstheme="majorBidi"/>
          <w:sz w:val="24"/>
          <w:szCs w:val="24"/>
        </w:rPr>
        <w:t>DoF</w:t>
      </w:r>
      <w:proofErr w:type="spellEnd"/>
      <w:r w:rsidR="00A8387B" w:rsidRPr="00CF3466">
        <w:rPr>
          <w:rFonts w:asciiTheme="majorBidi" w:hAnsiTheme="majorBidi" w:cstheme="majorBidi"/>
          <w:sz w:val="24"/>
          <w:szCs w:val="24"/>
        </w:rPr>
        <w:t xml:space="preserve"> </w:t>
      </w:r>
      <w:r w:rsidRPr="00CF3466">
        <w:rPr>
          <w:rFonts w:asciiTheme="majorBidi" w:hAnsiTheme="majorBidi" w:cstheme="majorBidi"/>
          <w:sz w:val="24"/>
          <w:szCs w:val="24"/>
        </w:rPr>
        <w:t>and the constrain</w:t>
      </w:r>
      <w:r w:rsidR="00BF3B43">
        <w:rPr>
          <w:rFonts w:asciiTheme="majorBidi" w:hAnsiTheme="majorBidi" w:cstheme="majorBidi" w:hint="eastAsia"/>
          <w:sz w:val="24"/>
          <w:szCs w:val="24"/>
          <w:lang w:eastAsia="zh-CN"/>
        </w:rPr>
        <w:t>ed</w:t>
      </w:r>
      <w:r w:rsidRPr="00CF3466">
        <w:rPr>
          <w:rFonts w:asciiTheme="majorBidi" w:hAnsiTheme="majorBidi" w:cstheme="majorBidi"/>
          <w:sz w:val="24"/>
          <w:szCs w:val="24"/>
        </w:rPr>
        <w:t xml:space="preserve"> </w:t>
      </w:r>
      <w:proofErr w:type="spellStart"/>
      <w:r w:rsidR="005D4709">
        <w:rPr>
          <w:rFonts w:asciiTheme="majorBidi" w:hAnsiTheme="majorBidi" w:cstheme="majorBidi"/>
          <w:sz w:val="24"/>
          <w:szCs w:val="24"/>
        </w:rPr>
        <w:t>DoF</w:t>
      </w:r>
      <w:proofErr w:type="spellEnd"/>
      <w:r w:rsidRPr="00CF3466">
        <w:rPr>
          <w:rFonts w:asciiTheme="majorBidi" w:hAnsiTheme="majorBidi" w:cstheme="majorBidi"/>
          <w:sz w:val="24"/>
          <w:szCs w:val="24"/>
        </w:rPr>
        <w:t xml:space="preserve">, </w:t>
      </w:r>
      <w:r w:rsidR="005D4709">
        <w:rPr>
          <w:rFonts w:asciiTheme="majorBidi" w:hAnsiTheme="majorBidi" w:cstheme="majorBidi"/>
          <w:sz w:val="24"/>
          <w:szCs w:val="24"/>
        </w:rPr>
        <w:t>equation (1</w:t>
      </w:r>
      <w:r w:rsidR="00BF3B43">
        <w:rPr>
          <w:rFonts w:asciiTheme="majorBidi" w:hAnsiTheme="majorBidi" w:cstheme="majorBidi" w:hint="eastAsia"/>
          <w:sz w:val="24"/>
          <w:szCs w:val="24"/>
          <w:lang w:eastAsia="zh-CN"/>
        </w:rPr>
        <w:t>0</w:t>
      </w:r>
      <w:r w:rsidR="005D4709">
        <w:rPr>
          <w:rFonts w:asciiTheme="majorBidi" w:hAnsiTheme="majorBidi" w:cstheme="majorBidi"/>
          <w:sz w:val="24"/>
          <w:szCs w:val="24"/>
        </w:rPr>
        <w:t>)</w:t>
      </w:r>
      <w:r w:rsidRPr="00CF3466">
        <w:rPr>
          <w:rFonts w:asciiTheme="majorBidi" w:hAnsiTheme="majorBidi" w:cstheme="majorBidi"/>
          <w:sz w:val="24"/>
          <w:szCs w:val="24"/>
        </w:rPr>
        <w:t xml:space="preserve"> changes to</w:t>
      </w:r>
    </w:p>
    <w:p w14:paraId="12E87534" w14:textId="42EE37D9" w:rsidR="00676382" w:rsidRPr="00CF3466" w:rsidRDefault="005D4709" w:rsidP="005D4709">
      <w:pPr>
        <w:spacing w:line="360" w:lineRule="auto"/>
        <w:ind w:firstLine="360"/>
        <w:rPr>
          <w:rFonts w:asciiTheme="majorBidi" w:hAnsiTheme="majorBidi" w:cstheme="majorBidi"/>
          <w:sz w:val="24"/>
          <w:szCs w:val="24"/>
        </w:rPr>
      </w:pPr>
      <w:r>
        <w:rPr>
          <w:rFonts w:asciiTheme="majorBidi" w:eastAsiaTheme="minorEastAsia" w:hAnsiTheme="majorBidi" w:cstheme="majorBidi"/>
          <w:sz w:val="24"/>
          <w:szCs w:val="24"/>
        </w:rPr>
        <w:t xml:space="preserve">                                         </w:t>
      </w:r>
      <m:oMath>
        <m:d>
          <m:dPr>
            <m:begChr m:val="["/>
            <m:endChr m:val="]"/>
            <m:ctrlPr>
              <w:rPr>
                <w:rFonts w:ascii="Cambria Math" w:hAnsi="Cambria Math" w:cstheme="majorBidi"/>
                <w:sz w:val="24"/>
                <w:szCs w:val="24"/>
              </w:rPr>
            </m:ctrlPr>
          </m:dPr>
          <m:e>
            <m:m>
              <m:mPr>
                <m:mcs>
                  <m:mc>
                    <m:mcPr>
                      <m:count m:val="2"/>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II</m:t>
                      </m:r>
                    </m:sup>
                  </m:sSup>
                  <m:r>
                    <m:rPr>
                      <m:nor/>
                    </m:rPr>
                    <w:rPr>
                      <w:rFonts w:asciiTheme="majorBidi" w:hAnsiTheme="majorBidi"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IB</m:t>
                      </m:r>
                    </m:sup>
                  </m:sSup>
                  <m:r>
                    <m:rPr>
                      <m:nor/>
                    </m:rPr>
                    <w:rPr>
                      <w:rFonts w:asciiTheme="majorBidi" w:hAnsiTheme="majorBidi"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BI</m:t>
                      </m:r>
                    </m:sup>
                  </m:sSup>
                  <m:r>
                    <m:rPr>
                      <m:nor/>
                    </m:rPr>
                    <w:rPr>
                      <w:rFonts w:asciiTheme="majorBidi" w:hAnsiTheme="majorBidi"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BB</m:t>
                      </m:r>
                    </m:sup>
                  </m:sSup>
                  <m:r>
                    <m:rPr>
                      <m:nor/>
                    </m:rPr>
                    <w:rPr>
                      <w:rFonts w:asciiTheme="majorBidi" w:hAnsiTheme="majorBidi"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BB</m:t>
                      </m:r>
                    </m:sup>
                  </m:sSup>
                </m:e>
              </m:mr>
            </m:m>
          </m:e>
        </m:d>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I</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sty m:val="b"/>
                    </m:rPr>
                    <w:rPr>
                      <w:rFonts w:ascii="Cambria Math" w:hAnsi="Cambria Math" w:cstheme="majorBidi"/>
                      <w:sz w:val="24"/>
                      <w:szCs w:val="24"/>
                    </w:rPr>
                    <m:t>0</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f</m:t>
                      </m:r>
                    </m:e>
                    <m:sup>
                      <m:r>
                        <m:rPr>
                          <m:nor/>
                        </m:rPr>
                        <w:rPr>
                          <w:rFonts w:asciiTheme="majorBidi" w:hAnsiTheme="majorBidi" w:cstheme="majorBidi"/>
                          <w:sz w:val="24"/>
                          <w:szCs w:val="24"/>
                        </w:rPr>
                        <m:t xml:space="preserve">  react</m:t>
                      </m:r>
                    </m:sup>
                  </m:sSup>
                </m:e>
              </m:mr>
            </m:m>
          </m:e>
        </m:d>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(11)</w:t>
      </w:r>
    </w:p>
    <w:p w14:paraId="7AE50BA7" w14:textId="7D4E0063" w:rsidR="00676382" w:rsidRPr="00CF3466" w:rsidRDefault="00676382" w:rsidP="00676382">
      <w:pPr>
        <w:spacing w:line="360" w:lineRule="auto"/>
        <w:rPr>
          <w:rFonts w:asciiTheme="majorBidi" w:hAnsiTheme="majorBidi" w:cstheme="majorBidi"/>
          <w:sz w:val="24"/>
          <w:szCs w:val="24"/>
        </w:rPr>
      </w:pPr>
      <w:proofErr w:type="gramStart"/>
      <w:r w:rsidRPr="00CF3466">
        <w:rPr>
          <w:rFonts w:asciiTheme="majorBidi" w:hAnsiTheme="majorBidi" w:cstheme="majorBidi"/>
          <w:sz w:val="24"/>
          <w:szCs w:val="24"/>
        </w:rPr>
        <w:t>and</w:t>
      </w:r>
      <w:proofErr w:type="gramEnd"/>
      <w:r w:rsidRPr="00CF3466">
        <w:rPr>
          <w:rFonts w:asciiTheme="majorBidi" w:hAnsiTheme="majorBidi" w:cstheme="majorBidi"/>
          <w:sz w:val="24"/>
          <w:szCs w:val="24"/>
        </w:rPr>
        <w:t xml:space="preserve"> </w:t>
      </w:r>
      <w:r w:rsidR="00BF3B43">
        <w:rPr>
          <w:rFonts w:asciiTheme="majorBidi" w:hAnsiTheme="majorBidi" w:cstheme="majorBidi" w:hint="eastAsia"/>
          <w:sz w:val="24"/>
          <w:szCs w:val="24"/>
          <w:lang w:eastAsia="zh-CN"/>
        </w:rPr>
        <w:t xml:space="preserve">the final equation about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I</m:t>
            </m:r>
          </m:sup>
        </m:sSup>
      </m:oMath>
      <w:r w:rsidR="00BF3B43">
        <w:rPr>
          <w:rFonts w:asciiTheme="majorBidi" w:hAnsiTheme="majorBidi" w:cstheme="majorBidi" w:hint="eastAsia"/>
          <w:sz w:val="24"/>
          <w:szCs w:val="24"/>
          <w:lang w:eastAsia="zh-CN"/>
        </w:rPr>
        <w:t xml:space="preserve"> is:</w:t>
      </w:r>
      <w:r w:rsidR="00BF3B43" w:rsidRPr="00CF3466">
        <w:rPr>
          <w:rFonts w:asciiTheme="majorBidi" w:hAnsiTheme="majorBidi" w:cstheme="majorBidi"/>
          <w:sz w:val="24"/>
          <w:szCs w:val="24"/>
        </w:rPr>
        <w:t xml:space="preserve"> </w:t>
      </w:r>
    </w:p>
    <w:p w14:paraId="3FFCF59C" w14:textId="3D20DB8C" w:rsidR="00676382" w:rsidRPr="00CF3466" w:rsidRDefault="005D4709" w:rsidP="005D4709">
      <w:pPr>
        <w:spacing w:line="360" w:lineRule="auto"/>
        <w:rPr>
          <w:rFonts w:asciiTheme="majorBidi" w:hAnsiTheme="majorBidi" w:cstheme="majorBidi"/>
          <w:sz w:val="24"/>
          <w:szCs w:val="24"/>
        </w:rPr>
      </w:pPr>
      <w:r>
        <w:rPr>
          <w:rFonts w:asciiTheme="majorBidi" w:eastAsiaTheme="minorEastAsia" w:hAnsiTheme="majorBidi" w:cstheme="majorBidi"/>
          <w:sz w:val="24"/>
          <w:szCs w:val="24"/>
        </w:rPr>
        <w:t xml:space="preserve">                                                   </w:t>
      </w:r>
      <m:oMath>
        <m:d>
          <m:dPr>
            <m:ctrlPr>
              <w:rPr>
                <w:rFonts w:ascii="Cambria Math" w:hAnsi="Cambria Math" w:cstheme="majorBidi"/>
                <w:sz w:val="24"/>
                <w:szCs w:val="24"/>
              </w:rPr>
            </m:ctrlPr>
          </m:dPr>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II</m:t>
                </m:r>
              </m:sup>
            </m:sSup>
            <m:r>
              <m:rPr>
                <m:nor/>
              </m:rPr>
              <w:rPr>
                <w:rFonts w:ascii="Cambria Math" w:hAnsiTheme="majorBidi" w:cstheme="majorBidi"/>
                <w:sz w:val="24"/>
                <w:szCs w:val="24"/>
              </w:rPr>
              <m:t xml:space="preserve"> </m:t>
            </m:r>
            <m:r>
              <m:rPr>
                <m:nor/>
              </m:rPr>
              <w:rPr>
                <w:rFonts w:asciiTheme="majorBidi" w:hAnsiTheme="majorBidi" w:cstheme="majorBidi"/>
                <w:sz w:val="24"/>
                <w:szCs w:val="24"/>
              </w:rPr>
              <m:t>+</m:t>
            </m:r>
            <m:r>
              <m:rPr>
                <m:nor/>
              </m:rPr>
              <w:rPr>
                <w:rFonts w:ascii="Cambria Math" w:hAnsiTheme="majorBidi" w:cstheme="majorBidi"/>
                <w:sz w:val="24"/>
                <w:szCs w:val="24"/>
              </w:rPr>
              <m:t xml:space="preserve"> </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e>
        </m:d>
        <m:r>
          <w:rPr>
            <w:rFonts w:ascii="Cambria Math" w:hAnsi="Cambria Math" w:cstheme="majorBidi"/>
            <w:sz w:val="24"/>
            <w:szCs w:val="24"/>
          </w:rPr>
          <m:t xml:space="preserve"> </m:t>
        </m:r>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I</m:t>
            </m:r>
          </m:sup>
        </m:sSup>
        <m:r>
          <w:rPr>
            <w:rFonts w:ascii="Cambria Math" w:hAnsi="Cambria Math" w:cstheme="majorBidi"/>
            <w:sz w:val="24"/>
            <w:szCs w:val="24"/>
          </w:rPr>
          <m:t>=-</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IB</m:t>
                </m:r>
              </m:sup>
            </m:sSup>
            <m:r>
              <m:rPr>
                <m:nor/>
              </m:rPr>
              <w:rPr>
                <w:rFonts w:ascii="Cambria Math" w:hAnsiTheme="majorBidi" w:cstheme="majorBidi"/>
                <w:sz w:val="24"/>
                <w:szCs w:val="24"/>
              </w:rPr>
              <m:t xml:space="preserve"> </m:t>
            </m:r>
            <m:r>
              <m:rPr>
                <m:nor/>
              </m:rPr>
              <w:rPr>
                <w:rFonts w:asciiTheme="majorBidi" w:hAnsiTheme="majorBidi" w:cstheme="majorBidi"/>
                <w:sz w:val="24"/>
                <w:szCs w:val="24"/>
              </w:rPr>
              <m:t>+</m:t>
            </m:r>
            <m:r>
              <m:rPr>
                <m:nor/>
              </m:rPr>
              <w:rPr>
                <w:rFonts w:ascii="Cambria Math" w:hAnsiTheme="majorBidi" w:cstheme="majorBidi"/>
                <w:sz w:val="24"/>
                <w:szCs w:val="24"/>
              </w:rPr>
              <m:t xml:space="preserve"> </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e>
        </m:d>
        <m:r>
          <w:rPr>
            <w:rFonts w:ascii="Cambria Math" w:hAnsi="Cambria Math" w:cstheme="majorBidi"/>
            <w:sz w:val="24"/>
            <w:szCs w:val="24"/>
          </w:rPr>
          <m:t xml:space="preserve"> </m:t>
        </m:r>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w:t>
      </w:r>
      <w:r w:rsidR="00507EC3">
        <w:rPr>
          <w:rFonts w:asciiTheme="majorBidi" w:hAnsiTheme="majorBidi" w:cstheme="majorBidi"/>
          <w:sz w:val="24"/>
          <w:szCs w:val="24"/>
        </w:rPr>
        <w:t>1</w:t>
      </w:r>
      <w:r>
        <w:rPr>
          <w:rFonts w:asciiTheme="majorBidi" w:hAnsiTheme="majorBidi" w:cstheme="majorBidi"/>
          <w:sz w:val="24"/>
          <w:szCs w:val="24"/>
        </w:rPr>
        <w:t>2)</w:t>
      </w:r>
    </w:p>
    <w:p w14:paraId="666749E5" w14:textId="75ACAE70"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 xml:space="preserve">It should be mentioned that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II</m:t>
            </m:r>
          </m:sup>
        </m:sSup>
      </m:oMath>
      <w:r w:rsidRPr="00CF3466">
        <w:rPr>
          <w:rFonts w:asciiTheme="majorBidi" w:hAnsiTheme="majorBidi" w:cstheme="majorBidi"/>
          <w:sz w:val="24"/>
          <w:szCs w:val="24"/>
        </w:rPr>
        <w:t xml:space="preserve"> is a positive definite matrix and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oMath>
      <w:r w:rsidRPr="00CF3466">
        <w:rPr>
          <w:rFonts w:asciiTheme="majorBidi" w:hAnsiTheme="majorBidi" w:cstheme="majorBidi"/>
          <w:sz w:val="24"/>
          <w:szCs w:val="24"/>
        </w:rPr>
        <w:t xml:space="preserve"> is a positive semidefinite matrix, so the coefficient matrix of </w:t>
      </w:r>
      <w:r w:rsidR="00507EC3">
        <w:rPr>
          <w:rFonts w:asciiTheme="majorBidi" w:hAnsiTheme="majorBidi" w:cstheme="majorBidi"/>
          <w:sz w:val="24"/>
          <w:szCs w:val="24"/>
        </w:rPr>
        <w:t>equation (12)</w:t>
      </w:r>
      <w:r w:rsidRPr="00CF3466">
        <w:rPr>
          <w:rFonts w:asciiTheme="majorBidi" w:hAnsiTheme="majorBidi" w:cstheme="majorBidi"/>
          <w:sz w:val="24"/>
          <w:szCs w:val="24"/>
        </w:rPr>
        <w:t xml:space="preserve"> is </w:t>
      </w:r>
      <w:r w:rsidR="00507EC3">
        <w:rPr>
          <w:rFonts w:asciiTheme="majorBidi" w:hAnsiTheme="majorBidi" w:cstheme="majorBidi"/>
          <w:sz w:val="24"/>
          <w:szCs w:val="24"/>
        </w:rPr>
        <w:t xml:space="preserve">a </w:t>
      </w:r>
      <w:r w:rsidRPr="00CF3466">
        <w:rPr>
          <w:rFonts w:asciiTheme="majorBidi" w:hAnsiTheme="majorBidi" w:cstheme="majorBidi"/>
          <w:sz w:val="24"/>
          <w:szCs w:val="24"/>
        </w:rPr>
        <w:t>positive definite.</w:t>
      </w:r>
    </w:p>
    <w:p w14:paraId="238AC96F" w14:textId="77777777" w:rsidR="00676382" w:rsidRPr="00646406" w:rsidRDefault="00676382" w:rsidP="008F1116">
      <w:pPr>
        <w:pStyle w:val="2"/>
        <w:ind w:left="426" w:hanging="426"/>
        <w:jc w:val="both"/>
        <w:rPr>
          <w:rFonts w:asciiTheme="majorBidi" w:hAnsiTheme="majorBidi" w:cstheme="majorBidi"/>
        </w:rPr>
      </w:pPr>
      <w:r w:rsidRPr="00646406">
        <w:rPr>
          <w:rFonts w:asciiTheme="majorBidi" w:hAnsiTheme="majorBidi" w:cstheme="majorBidi"/>
        </w:rPr>
        <w:t xml:space="preserve">Solution scheme </w:t>
      </w:r>
    </w:p>
    <w:p w14:paraId="1E5E68BD" w14:textId="6D2E7363" w:rsidR="00676382" w:rsidRPr="00CF3466" w:rsidRDefault="00676382" w:rsidP="009E350C">
      <w:pPr>
        <w:spacing w:line="360" w:lineRule="auto"/>
        <w:rPr>
          <w:rFonts w:asciiTheme="majorBidi" w:hAnsiTheme="majorBidi" w:cstheme="majorBidi"/>
          <w:sz w:val="24"/>
          <w:szCs w:val="24"/>
        </w:rPr>
      </w:pPr>
      <w:r w:rsidRPr="00CF3466">
        <w:rPr>
          <w:rFonts w:asciiTheme="majorBidi" w:hAnsiTheme="majorBidi" w:cstheme="majorBidi"/>
          <w:sz w:val="24"/>
          <w:szCs w:val="24"/>
        </w:rPr>
        <w:t xml:space="preserve">Although </w:t>
      </w:r>
      <w:r w:rsidR="00982335">
        <w:rPr>
          <w:rFonts w:asciiTheme="majorBidi" w:hAnsiTheme="majorBidi" w:cstheme="majorBidi"/>
          <w:sz w:val="24"/>
          <w:szCs w:val="24"/>
        </w:rPr>
        <w:t>equation (12)</w:t>
      </w:r>
      <w:r w:rsidRPr="00CF3466">
        <w:rPr>
          <w:rFonts w:asciiTheme="majorBidi" w:hAnsiTheme="majorBidi" w:cstheme="majorBidi"/>
          <w:sz w:val="24"/>
          <w:szCs w:val="24"/>
        </w:rPr>
        <w:t xml:space="preserve"> is a linear equation, it is almost impossible to calculate the coefficient</w:t>
      </w:r>
      <w:r w:rsidR="005A6FC4">
        <w:rPr>
          <w:rFonts w:asciiTheme="majorBidi" w:hAnsiTheme="majorBidi" w:cstheme="majorBidi"/>
          <w:sz w:val="24"/>
          <w:szCs w:val="24"/>
        </w:rPr>
        <w:t xml:space="preserve"> </w:t>
      </w:r>
      <w:r w:rsidRPr="00CF3466">
        <w:rPr>
          <w:rFonts w:asciiTheme="majorBidi" w:hAnsiTheme="majorBidi" w:cstheme="majorBidi"/>
          <w:sz w:val="24"/>
          <w:szCs w:val="24"/>
        </w:rPr>
        <w:t xml:space="preserve">matrix directly because the expression of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oMath>
      <w:r w:rsidRPr="00CF3466">
        <w:rPr>
          <w:rFonts w:asciiTheme="majorBidi" w:hAnsiTheme="majorBidi" w:cstheme="majorBidi"/>
          <w:sz w:val="24"/>
          <w:szCs w:val="24"/>
        </w:rPr>
        <w:t xml:space="preserve"> and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oMath>
      <w:r w:rsidRPr="00CF3466">
        <w:rPr>
          <w:rFonts w:asciiTheme="majorBidi" w:hAnsiTheme="majorBidi" w:cstheme="majorBidi"/>
          <w:sz w:val="24"/>
          <w:szCs w:val="24"/>
        </w:rPr>
        <w:t xml:space="preserve"> can be very complicated. However, </w:t>
      </w:r>
      <m:oMath>
        <m:r>
          <m:rPr>
            <m:nor/>
          </m:rPr>
          <w:rPr>
            <w:rFonts w:asciiTheme="majorBidi" w:hAnsiTheme="majorBidi" w:cstheme="majorBidi"/>
            <w:b/>
            <w:i/>
            <w:sz w:val="24"/>
            <w:szCs w:val="24"/>
          </w:rPr>
          <m:t>Sd</m:t>
        </m:r>
      </m:oMath>
      <w:r w:rsidRPr="00CF3466">
        <w:rPr>
          <w:rFonts w:asciiTheme="majorBidi" w:hAnsiTheme="majorBidi" w:cstheme="majorBidi"/>
          <w:b/>
          <w:sz w:val="24"/>
          <w:szCs w:val="24"/>
        </w:rPr>
        <w:t xml:space="preserve"> </w:t>
      </w:r>
      <w:r w:rsidRPr="00CF3466">
        <w:rPr>
          <w:rFonts w:asciiTheme="majorBidi" w:hAnsiTheme="majorBidi" w:cstheme="majorBidi"/>
          <w:sz w:val="24"/>
          <w:szCs w:val="24"/>
        </w:rPr>
        <w:t xml:space="preserve">can be easily obtained by solving </w:t>
      </w:r>
      <w:r w:rsidR="007B5772">
        <w:rPr>
          <w:rFonts w:asciiTheme="majorBidi" w:hAnsiTheme="majorBidi" w:cstheme="majorBidi"/>
          <w:sz w:val="24"/>
          <w:szCs w:val="24"/>
        </w:rPr>
        <w:t>equation (1)</w:t>
      </w:r>
      <w:r w:rsidRPr="00CF3466">
        <w:rPr>
          <w:rFonts w:asciiTheme="majorBidi" w:hAnsiTheme="majorBidi" w:cstheme="majorBidi"/>
          <w:sz w:val="24"/>
          <w:szCs w:val="24"/>
        </w:rPr>
        <w:t xml:space="preserve"> for each CNT and summing over all </w:t>
      </w:r>
      <m:oMath>
        <m:sSub>
          <m:sSubPr>
            <m:ctrlPr>
              <w:rPr>
                <w:rFonts w:ascii="Cambria Math" w:hAnsi="Cambria Math" w:cstheme="majorBidi"/>
                <w:i/>
                <w:sz w:val="24"/>
                <w:szCs w:val="24"/>
              </w:rPr>
            </m:ctrlPr>
          </m:sSubPr>
          <m:e>
            <m:r>
              <m:rPr>
                <m:nor/>
              </m:rPr>
              <w:rPr>
                <w:rFonts w:asciiTheme="majorBidi" w:hAnsiTheme="majorBidi" w:cstheme="majorBidi"/>
                <w:b/>
                <w:i/>
                <w:sz w:val="24"/>
                <w:szCs w:val="24"/>
              </w:rPr>
              <m:t>F</m:t>
            </m:r>
          </m:e>
          <m:sub>
            <m:r>
              <m:rPr>
                <m:nor/>
              </m:rPr>
              <w:rPr>
                <w:rFonts w:asciiTheme="majorBidi" w:hAnsiTheme="majorBidi" w:cstheme="majorBidi"/>
                <w:i/>
                <w:sz w:val="24"/>
                <w:szCs w:val="24"/>
              </w:rPr>
              <m:t>i</m:t>
            </m:r>
          </m:sub>
        </m:sSub>
      </m:oMath>
      <w:r w:rsidRPr="00CF3466">
        <w:rPr>
          <w:rFonts w:asciiTheme="majorBidi" w:hAnsiTheme="majorBidi" w:cstheme="majorBidi"/>
          <w:sz w:val="24"/>
          <w:szCs w:val="24"/>
        </w:rPr>
        <w:t xml:space="preserve">. Therefore, the </w:t>
      </w:r>
      <w:r w:rsidR="007B5772">
        <w:rPr>
          <w:rFonts w:asciiTheme="majorBidi" w:hAnsiTheme="majorBidi" w:cstheme="majorBidi"/>
          <w:sz w:val="24"/>
          <w:szCs w:val="24"/>
        </w:rPr>
        <w:t>c</w:t>
      </w:r>
      <w:r w:rsidRPr="00CF3466">
        <w:rPr>
          <w:rFonts w:asciiTheme="majorBidi" w:hAnsiTheme="majorBidi" w:cstheme="majorBidi"/>
          <w:sz w:val="24"/>
          <w:szCs w:val="24"/>
        </w:rPr>
        <w:t xml:space="preserve">onjugate </w:t>
      </w:r>
      <w:r w:rsidR="007B5772">
        <w:rPr>
          <w:rFonts w:asciiTheme="majorBidi" w:hAnsiTheme="majorBidi" w:cstheme="majorBidi"/>
          <w:sz w:val="24"/>
          <w:szCs w:val="24"/>
        </w:rPr>
        <w:t>g</w:t>
      </w:r>
      <w:r w:rsidRPr="00CF3466">
        <w:rPr>
          <w:rFonts w:asciiTheme="majorBidi" w:hAnsiTheme="majorBidi" w:cstheme="majorBidi"/>
          <w:sz w:val="24"/>
          <w:szCs w:val="24"/>
        </w:rPr>
        <w:t>radient</w:t>
      </w:r>
      <w:r w:rsidR="007B5772">
        <w:rPr>
          <w:rFonts w:asciiTheme="majorBidi" w:hAnsiTheme="majorBidi" w:cstheme="majorBidi"/>
          <w:sz w:val="24"/>
          <w:szCs w:val="24"/>
        </w:rPr>
        <w:t xml:space="preserve"> (</w:t>
      </w:r>
      <w:r w:rsidR="007B5772" w:rsidRPr="00CF3466">
        <w:rPr>
          <w:rFonts w:asciiTheme="majorBidi" w:hAnsiTheme="majorBidi" w:cstheme="majorBidi"/>
          <w:sz w:val="24"/>
          <w:szCs w:val="24"/>
        </w:rPr>
        <w:t>CG</w:t>
      </w:r>
      <w:r w:rsidRPr="00CF3466">
        <w:rPr>
          <w:rFonts w:asciiTheme="majorBidi" w:hAnsiTheme="majorBidi" w:cstheme="majorBidi"/>
          <w:sz w:val="24"/>
          <w:szCs w:val="24"/>
        </w:rPr>
        <w:t xml:space="preserve">) iteration can be used to solve </w:t>
      </w:r>
      <w:r w:rsidR="007B5772">
        <w:rPr>
          <w:rFonts w:asciiTheme="majorBidi" w:hAnsiTheme="majorBidi" w:cstheme="majorBidi"/>
          <w:sz w:val="24"/>
          <w:szCs w:val="24"/>
        </w:rPr>
        <w:t>equation (12)</w:t>
      </w:r>
      <w:hyperlink w:anchor="eq_12" w:history="1"/>
      <w:r w:rsidRPr="00CF3466">
        <w:rPr>
          <w:rFonts w:asciiTheme="majorBidi" w:hAnsiTheme="majorBidi" w:cstheme="majorBidi"/>
          <w:sz w:val="24"/>
          <w:szCs w:val="24"/>
        </w:rPr>
        <w:t xml:space="preserve">. </w:t>
      </w:r>
    </w:p>
    <w:p w14:paraId="26E4E417" w14:textId="636947DD" w:rsidR="00676382" w:rsidRPr="00CF3466" w:rsidRDefault="00676382" w:rsidP="00676382">
      <w:pPr>
        <w:spacing w:line="360" w:lineRule="auto"/>
        <w:ind w:firstLine="360"/>
        <w:rPr>
          <w:rFonts w:asciiTheme="majorBidi" w:hAnsiTheme="majorBidi" w:cstheme="majorBidi"/>
          <w:sz w:val="24"/>
          <w:szCs w:val="24"/>
        </w:rPr>
      </w:pPr>
      <w:r w:rsidRPr="00CF3466">
        <w:rPr>
          <w:rFonts w:asciiTheme="majorBidi" w:hAnsiTheme="majorBidi" w:cstheme="majorBidi"/>
          <w:sz w:val="24"/>
          <w:szCs w:val="24"/>
        </w:rPr>
        <w:t xml:space="preserve">The flowchart of the CG iteration is shown in </w:t>
      </w:r>
      <w:r w:rsidR="00FC1262">
        <w:rPr>
          <w:rFonts w:asciiTheme="majorBidi" w:hAnsiTheme="majorBidi" w:cstheme="majorBidi"/>
          <w:sz w:val="24"/>
          <w:szCs w:val="24"/>
        </w:rPr>
        <w:t>Fig. 3,</w:t>
      </w:r>
      <w:r w:rsidRPr="00CF3466">
        <w:rPr>
          <w:rFonts w:asciiTheme="majorBidi" w:hAnsiTheme="majorBidi" w:cstheme="majorBidi"/>
          <w:sz w:val="24"/>
          <w:szCs w:val="24"/>
        </w:rPr>
        <w:t xml:space="preserve"> where</w:t>
      </w:r>
      <w:r w:rsidR="00FC1262">
        <w:rPr>
          <w:rFonts w:asciiTheme="majorBidi" w:hAnsiTheme="majorBidi" w:cstheme="majorBidi"/>
          <w:sz w:val="24"/>
          <w:szCs w:val="24"/>
        </w:rPr>
        <w:t xml:space="preserve"> the values of</w:t>
      </w:r>
      <w:r w:rsidRPr="00CF3466">
        <w:rPr>
          <w:rFonts w:asciiTheme="majorBidi" w:hAnsiTheme="majorBidi" w:cstheme="majorBidi"/>
          <w:sz w:val="24"/>
          <w:szCs w:val="24"/>
        </w:rPr>
        <w:t xml:space="preserve"> </w:t>
      </w:r>
      <m:oMath>
        <m:sSup>
          <m:sSupPr>
            <m:ctrlPr>
              <w:rPr>
                <w:rFonts w:ascii="Cambria Math" w:hAnsi="Cambria Math" w:cs="Times New Roman"/>
                <w:i/>
                <w:sz w:val="24"/>
                <w:szCs w:val="24"/>
              </w:rPr>
            </m:ctrlPr>
          </m:sSupPr>
          <m:e>
            <m:r>
              <m:rPr>
                <m:nor/>
              </m:rPr>
              <w:rPr>
                <w:rFonts w:ascii="Times New Roman" w:hAnsi="Times New Roman" w:cs="Times New Roman"/>
                <w:b/>
                <w:i/>
                <w:sz w:val="24"/>
                <w:szCs w:val="24"/>
              </w:rPr>
              <m:t>K</m:t>
            </m:r>
          </m:e>
          <m:sup>
            <m:r>
              <m:rPr>
                <m:nor/>
              </m:rPr>
              <w:rPr>
                <w:rFonts w:ascii="Times New Roman" w:hAnsi="Times New Roman" w:cs="Times New Roman"/>
                <w:sz w:val="24"/>
                <w:szCs w:val="24"/>
              </w:rPr>
              <m:t>II</m:t>
            </m:r>
          </m:sup>
        </m:sSup>
        <m:r>
          <m:rPr>
            <m:nor/>
          </m:rPr>
          <w:rPr>
            <w:rFonts w:ascii="Times New Roman" w:hAnsi="Times New Roman" w:cs="Times New Roman"/>
            <w:b/>
            <w:i/>
            <w:sz w:val="24"/>
            <w:szCs w:val="24"/>
          </w:rPr>
          <m:t>p</m:t>
        </m:r>
      </m:oMath>
      <w:r w:rsidR="00BF3B43">
        <w:rPr>
          <w:rFonts w:asciiTheme="majorBidi" w:hAnsiTheme="majorBidi" w:cstheme="majorBidi" w:hint="eastAsia"/>
          <w:b/>
          <w:sz w:val="24"/>
          <w:szCs w:val="24"/>
          <w:lang w:eastAsia="zh-CN"/>
        </w:rPr>
        <w:t xml:space="preserve"> </w:t>
      </w:r>
      <w:r w:rsidRPr="00CF3466">
        <w:rPr>
          <w:rFonts w:asciiTheme="majorBidi" w:hAnsiTheme="majorBidi" w:cstheme="majorBidi"/>
          <w:sz w:val="24"/>
          <w:szCs w:val="24"/>
        </w:rPr>
        <w:t xml:space="preserve">and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K</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oMath>
      <w:r w:rsidRPr="00CF3466">
        <w:rPr>
          <w:rFonts w:asciiTheme="majorBidi" w:hAnsiTheme="majorBidi" w:cstheme="majorBidi"/>
          <w:sz w:val="24"/>
          <w:szCs w:val="24"/>
        </w:rPr>
        <w:t xml:space="preserve">are known </w:t>
      </w:r>
      <w:r w:rsidR="00BF3B43">
        <w:rPr>
          <w:rFonts w:asciiTheme="majorBidi" w:hAnsiTheme="majorBidi" w:cstheme="majorBidi" w:hint="eastAsia"/>
          <w:sz w:val="24"/>
          <w:szCs w:val="24"/>
          <w:lang w:eastAsia="zh-CN"/>
        </w:rPr>
        <w:t>while</w:t>
      </w:r>
      <w:r w:rsidRPr="00CF3466">
        <w:rPr>
          <w:rFonts w:asciiTheme="majorBidi" w:hAnsiTheme="majorBidi" w:cstheme="majorBidi"/>
          <w:sz w:val="24"/>
          <w:szCs w:val="24"/>
        </w:rPr>
        <w:t xml:space="preserve">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oMath>
      <w:r w:rsidRPr="00CF3466">
        <w:rPr>
          <w:rFonts w:asciiTheme="majorBidi" w:hAnsiTheme="majorBidi" w:cstheme="majorBidi"/>
          <w:sz w:val="24"/>
          <w:szCs w:val="24"/>
        </w:rPr>
        <w:t xml:space="preserve"> and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r>
          <m:rPr>
            <m:nor/>
          </m:rPr>
          <w:rPr>
            <w:rFonts w:ascii="Times New Roman" w:hAnsi="Times New Roman" w:cs="Times New Roman"/>
            <w:b/>
            <w:i/>
            <w:sz w:val="24"/>
            <w:szCs w:val="24"/>
          </w:rPr>
          <m:t>p</m:t>
        </m:r>
      </m:oMath>
      <w:r w:rsidRPr="00CF3466">
        <w:rPr>
          <w:rFonts w:asciiTheme="majorBidi" w:hAnsiTheme="majorBidi" w:cstheme="majorBidi"/>
          <w:b/>
          <w:sz w:val="24"/>
          <w:szCs w:val="24"/>
        </w:rPr>
        <w:t xml:space="preserve"> </w:t>
      </w:r>
      <w:r w:rsidRPr="00CF3466">
        <w:rPr>
          <w:rFonts w:asciiTheme="majorBidi" w:hAnsiTheme="majorBidi" w:cstheme="majorBidi"/>
          <w:sz w:val="24"/>
          <w:szCs w:val="24"/>
        </w:rPr>
        <w:t xml:space="preserve">are unknown variables. Note that </w:t>
      </w:r>
    </w:p>
    <w:p w14:paraId="360F207F" w14:textId="4EFB5137" w:rsidR="00676382" w:rsidRPr="00CF3466" w:rsidRDefault="004C5B8F" w:rsidP="004C5B8F">
      <w:pPr>
        <w:spacing w:line="360" w:lineRule="auto"/>
        <w:ind w:firstLine="360"/>
        <w:rPr>
          <w:rFonts w:asciiTheme="majorBidi" w:hAnsiTheme="majorBidi" w:cstheme="majorBidi"/>
          <w:sz w:val="24"/>
          <w:szCs w:val="24"/>
        </w:rPr>
      </w:pPr>
      <w:r>
        <w:rPr>
          <w:rFonts w:asciiTheme="majorBidi" w:eastAsiaTheme="minorEastAsia" w:hAnsiTheme="majorBidi" w:cstheme="majorBidi"/>
          <w:b/>
          <w:sz w:val="24"/>
          <w:szCs w:val="24"/>
        </w:rPr>
        <w:t xml:space="preserve">                                       </w:t>
      </w:r>
      <m:oMath>
        <m:sSup>
          <m:sSupPr>
            <m:ctrlPr>
              <w:rPr>
                <w:rFonts w:ascii="Cambria Math" w:hAnsi="Cambria Math" w:cstheme="majorBidi"/>
                <w:b/>
                <w:sz w:val="24"/>
                <w:szCs w:val="24"/>
              </w:rPr>
            </m:ctrlPr>
          </m:sSupPr>
          <m:e>
            <m:r>
              <m:rPr>
                <m:nor/>
              </m:rPr>
              <w:rPr>
                <w:rFonts w:asciiTheme="majorBidi" w:hAnsiTheme="majorBidi" w:cstheme="majorBidi"/>
                <w:b/>
                <w:i/>
                <w:sz w:val="24"/>
                <w:szCs w:val="24"/>
              </w:rPr>
              <m:t>Sd</m:t>
            </m:r>
          </m:e>
          <m:sup>
            <m:r>
              <m:rPr>
                <m:nor/>
              </m:rPr>
              <w:rPr>
                <w:rFonts w:asciiTheme="majorBidi" w:hAnsiTheme="majorBidi" w:cstheme="majorBidi"/>
                <w:sz w:val="24"/>
                <w:szCs w:val="24"/>
              </w:rPr>
              <m:t xml:space="preserve"> 0</m:t>
            </m:r>
          </m:sup>
        </m:sSup>
        <m:r>
          <w:rPr>
            <w:rFonts w:ascii="Cambria Math" w:hAnsi="Cambria Math" w:cstheme="majorBidi"/>
            <w:sz w:val="24"/>
            <w:szCs w:val="24"/>
          </w:rPr>
          <m:t>=</m:t>
        </m:r>
        <m:r>
          <m:rPr>
            <m:nor/>
          </m:rPr>
          <w:rPr>
            <w:rFonts w:asciiTheme="majorBidi" w:hAnsiTheme="majorBidi" w:cstheme="majorBidi"/>
            <w:b/>
            <w:i/>
            <w:sz w:val="24"/>
            <w:szCs w:val="24"/>
          </w:rPr>
          <m:t>S</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heme="majorBidi" w:hAnsiTheme="majorBidi" w:cstheme="majorBidi"/>
                      <w:b/>
                      <w:sz w:val="24"/>
                      <w:szCs w:val="24"/>
                    </w:rPr>
                    <m:t>0</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r>
          <w:rPr>
            <w:rFonts w:ascii="Cambria Math" w:hAnsi="Cambria Math" w:cstheme="majorBidi"/>
            <w:sz w:val="24"/>
            <w:szCs w:val="24"/>
          </w:rPr>
          <m:t>=</m:t>
        </m:r>
        <m:d>
          <m:dPr>
            <m:begChr m:val="["/>
            <m:endChr m:val="]"/>
            <m:ctrlPr>
              <w:rPr>
                <w:rFonts w:ascii="Cambria Math" w:hAnsi="Cambria Math" w:cstheme="majorBidi"/>
                <w:sz w:val="24"/>
                <w:szCs w:val="24"/>
              </w:rPr>
            </m:ctrlPr>
          </m:dPr>
          <m:e>
            <m:m>
              <m:mPr>
                <m:mcs>
                  <m:mc>
                    <m:mcPr>
                      <m:count m:val="2"/>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BB</m:t>
                      </m:r>
                    </m:sup>
                  </m:sSup>
                </m:e>
              </m:mr>
            </m:m>
          </m:e>
        </m:d>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heme="majorBidi" w:hAnsiTheme="majorBidi" w:cstheme="majorBidi"/>
                      <w:b/>
                      <w:sz w:val="24"/>
                      <w:szCs w:val="24"/>
                    </w:rPr>
                    <m:t>0</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(13)</w:t>
      </w:r>
    </w:p>
    <w:p w14:paraId="7D5E6F51" w14:textId="6568C73E" w:rsidR="00676382" w:rsidRPr="00CF3466" w:rsidRDefault="00676382" w:rsidP="00676382">
      <w:pPr>
        <w:spacing w:line="360" w:lineRule="auto"/>
        <w:rPr>
          <w:rFonts w:asciiTheme="majorBidi" w:hAnsiTheme="majorBidi" w:cstheme="majorBidi"/>
          <w:sz w:val="24"/>
          <w:szCs w:val="24"/>
        </w:rPr>
      </w:pPr>
      <w:proofErr w:type="gramStart"/>
      <w:r w:rsidRPr="00CF3466">
        <w:rPr>
          <w:rFonts w:asciiTheme="majorBidi" w:hAnsiTheme="majorBidi" w:cstheme="majorBidi"/>
          <w:sz w:val="24"/>
          <w:szCs w:val="24"/>
        </w:rPr>
        <w:t>so</w:t>
      </w:r>
      <w:proofErr w:type="gramEnd"/>
      <w:r w:rsidRPr="00CF3466">
        <w:rPr>
          <w:rFonts w:asciiTheme="majorBidi" w:hAnsiTheme="majorBidi" w:cstheme="majorBidi"/>
          <w:sz w:val="24"/>
          <w:szCs w:val="24"/>
        </w:rPr>
        <w:t xml:space="preserve">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oMath>
      <w:r w:rsidRPr="00CF3466">
        <w:rPr>
          <w:rFonts w:asciiTheme="majorBidi" w:hAnsiTheme="majorBidi" w:cstheme="majorBidi"/>
          <w:sz w:val="24"/>
          <w:szCs w:val="24"/>
        </w:rPr>
        <w:t xml:space="preserve"> equals to the components of </w:t>
      </w:r>
      <m:oMath>
        <m:sSup>
          <m:sSupPr>
            <m:ctrlPr>
              <w:rPr>
                <w:rFonts w:ascii="Cambria Math" w:hAnsi="Cambria Math" w:cstheme="majorBidi"/>
                <w:b/>
                <w:sz w:val="24"/>
                <w:szCs w:val="24"/>
              </w:rPr>
            </m:ctrlPr>
          </m:sSupPr>
          <m:e>
            <m:r>
              <m:rPr>
                <m:nor/>
              </m:rPr>
              <w:rPr>
                <w:rFonts w:asciiTheme="majorBidi" w:hAnsiTheme="majorBidi" w:cstheme="majorBidi"/>
                <w:b/>
                <w:i/>
                <w:sz w:val="24"/>
                <w:szCs w:val="24"/>
              </w:rPr>
              <m:t>Sd</m:t>
            </m:r>
          </m:e>
          <m:sup>
            <m:r>
              <m:rPr>
                <m:nor/>
              </m:rPr>
              <w:rPr>
                <w:rFonts w:ascii="Cambria Math" w:hAnsiTheme="majorBidi" w:cstheme="majorBidi" w:hint="eastAsia"/>
                <w:sz w:val="24"/>
                <w:szCs w:val="24"/>
                <w:lang w:eastAsia="zh-CN"/>
              </w:rPr>
              <m:t xml:space="preserve"> </m:t>
            </m:r>
            <m:r>
              <m:rPr>
                <m:nor/>
              </m:rPr>
              <w:rPr>
                <w:rFonts w:asciiTheme="majorBidi" w:hAnsiTheme="majorBidi" w:cstheme="majorBidi"/>
                <w:sz w:val="24"/>
                <w:szCs w:val="24"/>
              </w:rPr>
              <m:t>0</m:t>
            </m:r>
          </m:sup>
        </m:sSup>
      </m:oMath>
      <w:r w:rsidRPr="00CF3466">
        <w:rPr>
          <w:rFonts w:asciiTheme="majorBidi" w:hAnsiTheme="majorBidi" w:cstheme="majorBidi"/>
          <w:sz w:val="24"/>
          <w:szCs w:val="24"/>
        </w:rPr>
        <w:t xml:space="preserve"> related to the active </w:t>
      </w:r>
      <w:proofErr w:type="spellStart"/>
      <w:r w:rsidR="00BF3B43">
        <w:rPr>
          <w:rFonts w:asciiTheme="majorBidi" w:hAnsiTheme="majorBidi" w:cstheme="majorBidi" w:hint="eastAsia"/>
          <w:sz w:val="24"/>
          <w:szCs w:val="24"/>
          <w:lang w:eastAsia="zh-CN"/>
        </w:rPr>
        <w:t>DoF</w:t>
      </w:r>
      <w:proofErr w:type="spellEnd"/>
      <w:r w:rsidRPr="00CF3466">
        <w:rPr>
          <w:rFonts w:asciiTheme="majorBidi" w:hAnsiTheme="majorBidi" w:cstheme="majorBidi"/>
          <w:sz w:val="24"/>
          <w:szCs w:val="24"/>
        </w:rPr>
        <w:t xml:space="preserve">. Similarly, </w:t>
      </w:r>
    </w:p>
    <w:p w14:paraId="2AE165B2" w14:textId="67C641E8" w:rsidR="00676382" w:rsidRPr="00CF3466" w:rsidRDefault="00131855" w:rsidP="00131855">
      <w:pPr>
        <w:spacing w:line="360" w:lineRule="auto"/>
        <w:rPr>
          <w:rFonts w:asciiTheme="majorBidi" w:hAnsiTheme="majorBidi" w:cstheme="majorBidi"/>
          <w:sz w:val="24"/>
          <w:szCs w:val="24"/>
        </w:rPr>
      </w:pPr>
      <w:r>
        <w:rPr>
          <w:rFonts w:asciiTheme="majorBidi" w:eastAsiaTheme="minorEastAsia" w:hAnsiTheme="majorBidi" w:cstheme="majorBidi"/>
          <w:b/>
          <w:sz w:val="24"/>
          <w:szCs w:val="24"/>
        </w:rPr>
        <w:lastRenderedPageBreak/>
        <w:t xml:space="preserve">                                         </w:t>
      </w:r>
      <m:oMath>
        <m:r>
          <m:rPr>
            <m:nor/>
          </m:rPr>
          <w:rPr>
            <w:rFonts w:asciiTheme="majorBidi" w:hAnsiTheme="majorBidi" w:cstheme="majorBidi"/>
            <w:b/>
            <w:i/>
            <w:sz w:val="24"/>
            <w:szCs w:val="24"/>
          </w:rPr>
          <m:t>S</m:t>
        </m:r>
      </m:oMath>
      <w:r>
        <w:rPr>
          <w:rFonts w:asciiTheme="majorBidi" w:eastAsiaTheme="minorEastAsia" w:hAnsiTheme="majorBidi" w:cstheme="majorBidi"/>
          <w:b/>
          <w:sz w:val="24"/>
          <w:szCs w:val="24"/>
        </w:rPr>
        <w:t xml:space="preserve"> </w:t>
      </w:r>
      <m:oMath>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imes New Roman" w:hAnsi="Times New Roman" w:cs="Times New Roman"/>
                      <w:b/>
                      <w:i/>
                      <w:sz w:val="24"/>
                      <w:szCs w:val="24"/>
                    </w:rPr>
                    <m:t>p</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r>
          <w:rPr>
            <w:rFonts w:ascii="Cambria Math" w:hAnsi="Cambria Math" w:cstheme="majorBidi"/>
            <w:sz w:val="24"/>
            <w:szCs w:val="24"/>
          </w:rPr>
          <m:t>=</m:t>
        </m:r>
        <m:d>
          <m:dPr>
            <m:begChr m:val="["/>
            <m:endChr m:val="]"/>
            <m:ctrlPr>
              <w:rPr>
                <w:rFonts w:ascii="Cambria Math" w:hAnsi="Cambria Math" w:cstheme="majorBidi"/>
                <w:sz w:val="24"/>
                <w:szCs w:val="24"/>
              </w:rPr>
            </m:ctrlPr>
          </m:dPr>
          <m:e>
            <m:m>
              <m:mPr>
                <m:mcs>
                  <m:mc>
                    <m:mcPr>
                      <m:count m:val="2"/>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BI</m:t>
                      </m:r>
                    </m:sup>
                  </m:sSup>
                </m:e>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BB</m:t>
                      </m:r>
                    </m:sup>
                  </m:sSup>
                </m:e>
              </m:mr>
            </m:m>
          </m:e>
        </m:d>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imes New Roman" w:hAnsi="Times New Roman" w:cs="Times New Roman"/>
                      <w:b/>
                      <w:i/>
                      <w:sz w:val="24"/>
                      <w:szCs w:val="24"/>
                    </w:rPr>
                    <m:t>p</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r>
                    <m:rPr>
                      <m:nor/>
                    </m:rPr>
                    <w:rPr>
                      <w:rFonts w:ascii="Times New Roman" w:hAnsi="Times New Roman" w:cs="Times New Roman"/>
                      <w:b/>
                      <w:i/>
                      <w:sz w:val="24"/>
                      <w:szCs w:val="24"/>
                    </w:rPr>
                    <m:t>p</m:t>
                  </m:r>
                  <m:r>
                    <w:rPr>
                      <w:rFonts w:ascii="Cambria Math" w:hAnsi="Cambria Math"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hint="eastAsia"/>
                          <w:sz w:val="24"/>
                          <w:szCs w:val="24"/>
                          <w:lang w:eastAsia="zh-CN"/>
                        </w:rPr>
                        <m:t>B</m:t>
                      </m:r>
                      <m:r>
                        <m:rPr>
                          <m:nor/>
                        </m:rPr>
                        <w:rPr>
                          <w:rFonts w:asciiTheme="majorBidi" w:hAnsiTheme="majorBidi" w:cstheme="majorBidi"/>
                          <w:sz w:val="24"/>
                          <w:szCs w:val="24"/>
                        </w:rPr>
                        <m:t>I</m:t>
                      </m:r>
                    </m:sup>
                  </m:sSup>
                  <m:r>
                    <m:rPr>
                      <m:nor/>
                    </m:rPr>
                    <w:rPr>
                      <w:rFonts w:ascii="Times New Roman" w:hAnsi="Times New Roman" w:cs="Times New Roman"/>
                      <w:b/>
                      <w:i/>
                      <w:sz w:val="24"/>
                      <w:szCs w:val="24"/>
                    </w:rPr>
                    <m:t>p</m:t>
                  </m:r>
                  <m:r>
                    <w:rPr>
                      <w:rFonts w:ascii="Cambria Math" w:hAnsi="Cambria Math" w:cstheme="majorBidi"/>
                      <w:sz w:val="24"/>
                      <w:szCs w:val="24"/>
                    </w:rPr>
                    <m:t>+</m:t>
                  </m:r>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hint="eastAsia"/>
                          <w:sz w:val="24"/>
                          <w:szCs w:val="24"/>
                          <w:lang w:eastAsia="zh-CN"/>
                        </w:rPr>
                        <m:t>B</m:t>
                      </m:r>
                      <m:r>
                        <m:rPr>
                          <m:nor/>
                        </m:rPr>
                        <w:rPr>
                          <w:rFonts w:asciiTheme="majorBidi" w:hAnsiTheme="majorBidi" w:cstheme="majorBidi"/>
                          <w:sz w:val="24"/>
                          <w:szCs w:val="24"/>
                        </w:rPr>
                        <m:t>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oMath>
      <w:r w:rsidR="00676382" w:rsidRPr="00CF3466">
        <w:rPr>
          <w:rFonts w:asciiTheme="majorBidi" w:hAnsiTheme="majorBidi" w:cstheme="majorBidi"/>
          <w:sz w:val="24"/>
          <w:szCs w:val="24"/>
        </w:rPr>
        <w:t xml:space="preserve">  </w:t>
      </w:r>
      <w:r>
        <w:rPr>
          <w:rFonts w:asciiTheme="majorBidi" w:hAnsiTheme="majorBidi" w:cstheme="majorBidi"/>
          <w:sz w:val="24"/>
          <w:szCs w:val="24"/>
        </w:rPr>
        <w:t xml:space="preserve">                   (14)</w:t>
      </w:r>
    </w:p>
    <w:p w14:paraId="24072D77" w14:textId="5D8588A4" w:rsidR="00676382" w:rsidRPr="00CF3466" w:rsidRDefault="00676382" w:rsidP="00676382">
      <w:pPr>
        <w:spacing w:line="360" w:lineRule="auto"/>
        <w:rPr>
          <w:rFonts w:asciiTheme="majorBidi" w:hAnsiTheme="majorBidi" w:cstheme="majorBidi"/>
          <w:sz w:val="24"/>
          <w:szCs w:val="24"/>
        </w:rPr>
      </w:pPr>
      <w:proofErr w:type="gramStart"/>
      <w:r w:rsidRPr="00CF3466">
        <w:rPr>
          <w:rFonts w:asciiTheme="majorBidi" w:hAnsiTheme="majorBidi" w:cstheme="majorBidi"/>
          <w:sz w:val="24"/>
          <w:szCs w:val="24"/>
        </w:rPr>
        <w:t>so</w:t>
      </w:r>
      <w:proofErr w:type="gramEnd"/>
      <w:r w:rsidRPr="00CF3466">
        <w:rPr>
          <w:rFonts w:asciiTheme="majorBidi" w:hAnsiTheme="majorBidi" w:cstheme="majorBidi"/>
          <w:sz w:val="24"/>
          <w:szCs w:val="24"/>
        </w:rPr>
        <w:t xml:space="preserve">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II</m:t>
            </m:r>
          </m:sup>
        </m:sSup>
        <m:r>
          <m:rPr>
            <m:nor/>
          </m:rPr>
          <w:rPr>
            <w:rFonts w:ascii="Times New Roman" w:hAnsi="Times New Roman" w:cs="Times New Roman"/>
            <w:b/>
            <w:i/>
            <w:sz w:val="24"/>
            <w:szCs w:val="24"/>
          </w:rPr>
          <m:t>p</m:t>
        </m:r>
      </m:oMath>
      <w:r w:rsidRPr="00CF3466">
        <w:rPr>
          <w:rFonts w:asciiTheme="majorBidi" w:hAnsiTheme="majorBidi" w:cstheme="majorBidi"/>
          <w:b/>
          <w:sz w:val="24"/>
          <w:szCs w:val="24"/>
        </w:rPr>
        <w:t xml:space="preserve"> </w:t>
      </w:r>
      <w:r w:rsidRPr="00CF3466">
        <w:rPr>
          <w:rFonts w:asciiTheme="majorBidi" w:hAnsiTheme="majorBidi" w:cstheme="majorBidi"/>
          <w:sz w:val="24"/>
          <w:szCs w:val="24"/>
        </w:rPr>
        <w:t xml:space="preserve">equals to the components of </w:t>
      </w:r>
      <m:oMath>
        <m:r>
          <m:rPr>
            <m:nor/>
          </m:rPr>
          <w:rPr>
            <w:rFonts w:asciiTheme="majorBidi" w:hAnsiTheme="majorBidi" w:cstheme="majorBidi"/>
            <w:b/>
            <w:i/>
            <w:sz w:val="24"/>
            <w:szCs w:val="24"/>
          </w:rPr>
          <m:t>S</m:t>
        </m:r>
      </m:oMath>
      <w:r w:rsidR="00BF3B43">
        <w:rPr>
          <w:rFonts w:asciiTheme="majorBidi" w:eastAsiaTheme="minorEastAsia" w:hAnsiTheme="majorBidi" w:cstheme="majorBidi"/>
          <w:b/>
          <w:sz w:val="24"/>
          <w:szCs w:val="24"/>
        </w:rPr>
        <w:t xml:space="preserve"> </w:t>
      </w:r>
      <m:oMath>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imes New Roman" w:hAnsi="Times New Roman" w:cs="Times New Roman"/>
                      <w:b/>
                      <w:i/>
                      <w:sz w:val="24"/>
                      <w:szCs w:val="24"/>
                    </w:rPr>
                    <m:t>p</m:t>
                  </m:r>
                </m:e>
              </m:mr>
              <m:mr>
                <m:e>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e>
              </m:mr>
            </m:m>
          </m:e>
        </m:d>
      </m:oMath>
      <w:r w:rsidRPr="00CF3466">
        <w:rPr>
          <w:rFonts w:asciiTheme="majorBidi" w:hAnsiTheme="majorBidi" w:cstheme="majorBidi"/>
          <w:sz w:val="24"/>
          <w:szCs w:val="24"/>
        </w:rPr>
        <w:t xml:space="preserve"> related to the active </w:t>
      </w:r>
      <w:proofErr w:type="spellStart"/>
      <w:r w:rsidR="00BF3B43">
        <w:rPr>
          <w:rFonts w:asciiTheme="majorBidi" w:hAnsiTheme="majorBidi" w:cstheme="majorBidi" w:hint="eastAsia"/>
          <w:sz w:val="24"/>
          <w:szCs w:val="24"/>
          <w:lang w:eastAsia="zh-CN"/>
        </w:rPr>
        <w:t>DoF</w:t>
      </w:r>
      <w:proofErr w:type="spellEnd"/>
      <w:r w:rsidRPr="00CF3466">
        <w:rPr>
          <w:rFonts w:asciiTheme="majorBidi" w:hAnsiTheme="majorBidi" w:cstheme="majorBidi"/>
          <w:sz w:val="24"/>
          <w:szCs w:val="24"/>
        </w:rPr>
        <w:t xml:space="preserve"> subtracting </w:t>
      </w:r>
      <m:oMath>
        <m:sSup>
          <m:sSupPr>
            <m:ctrlPr>
              <w:rPr>
                <w:rFonts w:ascii="Cambria Math" w:hAnsi="Cambria Math" w:cstheme="majorBidi"/>
                <w:i/>
                <w:sz w:val="24"/>
                <w:szCs w:val="24"/>
              </w:rPr>
            </m:ctrlPr>
          </m:sSupPr>
          <m:e>
            <m:r>
              <m:rPr>
                <m:nor/>
              </m:rPr>
              <w:rPr>
                <w:rFonts w:asciiTheme="majorBidi" w:hAnsiTheme="majorBidi" w:cstheme="majorBidi"/>
                <w:b/>
                <w:i/>
                <w:sz w:val="24"/>
                <w:szCs w:val="24"/>
              </w:rPr>
              <m:t>S</m:t>
            </m:r>
          </m:e>
          <m:sup>
            <m:r>
              <m:rPr>
                <m:nor/>
              </m:rPr>
              <w:rPr>
                <w:rFonts w:asciiTheme="majorBidi" w:hAnsiTheme="majorBidi" w:cstheme="majorBidi"/>
                <w:sz w:val="24"/>
                <w:szCs w:val="24"/>
              </w:rPr>
              <m:t>IB</m:t>
            </m:r>
          </m:sup>
        </m:sSup>
        <m:sSup>
          <m:sSupPr>
            <m:ctrlPr>
              <w:rPr>
                <w:rFonts w:ascii="Cambria Math" w:hAnsi="Cambria Math" w:cstheme="majorBidi"/>
                <w:i/>
                <w:sz w:val="24"/>
                <w:szCs w:val="24"/>
              </w:rPr>
            </m:ctrlPr>
          </m:sSupPr>
          <m:e>
            <m:r>
              <m:rPr>
                <m:nor/>
              </m:rPr>
              <w:rPr>
                <w:rFonts w:asciiTheme="majorBidi" w:hAnsiTheme="majorBidi" w:cstheme="majorBidi"/>
                <w:b/>
                <w:i/>
                <w:sz w:val="24"/>
                <w:szCs w:val="24"/>
              </w:rPr>
              <m:t>d</m:t>
            </m:r>
          </m:e>
          <m:sup>
            <m:r>
              <m:rPr>
                <m:nor/>
              </m:rPr>
              <w:rPr>
                <w:rFonts w:asciiTheme="majorBidi" w:hAnsiTheme="majorBidi" w:cstheme="majorBidi"/>
                <w:sz w:val="24"/>
                <w:szCs w:val="24"/>
              </w:rPr>
              <m:t xml:space="preserve"> B</m:t>
            </m:r>
          </m:sup>
        </m:sSup>
      </m:oMath>
      <w:r w:rsidRPr="00CF3466">
        <w:rPr>
          <w:rFonts w:asciiTheme="majorBidi" w:hAnsiTheme="majorBidi" w:cstheme="majorBidi"/>
          <w:sz w:val="24"/>
          <w:szCs w:val="24"/>
        </w:rPr>
        <w:t>.</w:t>
      </w:r>
    </w:p>
    <w:p w14:paraId="12C1F2B0" w14:textId="3D7078EA" w:rsidR="00156540" w:rsidRPr="00CF3466" w:rsidRDefault="00156540" w:rsidP="00676382">
      <w:pPr>
        <w:pStyle w:val="a6"/>
        <w:spacing w:line="360" w:lineRule="auto"/>
        <w:ind w:left="360"/>
        <w:jc w:val="center"/>
        <w:rPr>
          <w:rFonts w:asciiTheme="majorBidi" w:hAnsiTheme="majorBidi" w:cstheme="majorBidi"/>
          <w:sz w:val="24"/>
          <w:szCs w:val="24"/>
        </w:rPr>
      </w:pPr>
      <w:r>
        <w:rPr>
          <w:rFonts w:asciiTheme="majorBidi" w:hAnsiTheme="majorBidi" w:cstheme="majorBidi"/>
          <w:noProof/>
          <w:sz w:val="24"/>
          <w:szCs w:val="24"/>
          <w:lang w:val="en-US" w:eastAsia="zh-CN"/>
        </w:rPr>
        <w:drawing>
          <wp:inline distT="0" distB="0" distL="0" distR="0" wp14:anchorId="1EDB6D7F" wp14:editId="3D3EC749">
            <wp:extent cx="2890838" cy="286089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G_iteration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0469" cy="2870429"/>
                    </a:xfrm>
                    <a:prstGeom prst="rect">
                      <a:avLst/>
                    </a:prstGeom>
                  </pic:spPr>
                </pic:pic>
              </a:graphicData>
            </a:graphic>
          </wp:inline>
        </w:drawing>
      </w:r>
    </w:p>
    <w:p w14:paraId="28DCF0D0" w14:textId="6D94069F" w:rsidR="00676382" w:rsidRPr="00CF3466" w:rsidRDefault="00021CF9" w:rsidP="00676382">
      <w:pPr>
        <w:spacing w:line="360" w:lineRule="auto"/>
        <w:ind w:firstLine="360"/>
        <w:jc w:val="center"/>
        <w:rPr>
          <w:rFonts w:asciiTheme="majorBidi" w:hAnsiTheme="majorBidi" w:cstheme="majorBidi"/>
          <w:sz w:val="24"/>
          <w:szCs w:val="24"/>
        </w:rPr>
      </w:pPr>
      <w:r w:rsidRPr="007C4E0A">
        <w:rPr>
          <w:rFonts w:asciiTheme="majorBidi" w:hAnsiTheme="majorBidi" w:cstheme="majorBidi"/>
          <w:b/>
          <w:bCs/>
          <w:sz w:val="24"/>
          <w:szCs w:val="24"/>
        </w:rPr>
        <w:t xml:space="preserve">Fig. </w:t>
      </w:r>
      <w:r w:rsidR="00131855" w:rsidRPr="007C4E0A">
        <w:rPr>
          <w:rFonts w:asciiTheme="majorBidi" w:hAnsiTheme="majorBidi" w:cstheme="majorBidi"/>
          <w:b/>
          <w:bCs/>
          <w:sz w:val="24"/>
          <w:szCs w:val="24"/>
        </w:rPr>
        <w:t>3.</w:t>
      </w:r>
      <w:r w:rsidR="007C4E0A">
        <w:rPr>
          <w:rFonts w:asciiTheme="majorBidi" w:hAnsiTheme="majorBidi" w:cstheme="majorBidi"/>
          <w:sz w:val="24"/>
          <w:szCs w:val="24"/>
        </w:rPr>
        <w:t xml:space="preserve"> A</w:t>
      </w:r>
      <w:r w:rsidR="00676382" w:rsidRPr="00CF3466">
        <w:rPr>
          <w:rFonts w:asciiTheme="majorBidi" w:hAnsiTheme="majorBidi" w:cstheme="majorBidi"/>
          <w:sz w:val="24"/>
          <w:szCs w:val="24"/>
        </w:rPr>
        <w:t xml:space="preserve"> flowchart of the</w:t>
      </w:r>
      <w:r w:rsidR="007C4E0A">
        <w:rPr>
          <w:rFonts w:asciiTheme="majorBidi" w:hAnsiTheme="majorBidi" w:cstheme="majorBidi"/>
          <w:sz w:val="24"/>
          <w:szCs w:val="24"/>
        </w:rPr>
        <w:t xml:space="preserve"> developed a</w:t>
      </w:r>
      <w:r w:rsidR="007C4E0A" w:rsidRPr="00CF3466">
        <w:rPr>
          <w:rFonts w:asciiTheme="majorBidi" w:hAnsiTheme="majorBidi" w:cstheme="majorBidi"/>
          <w:sz w:val="24"/>
          <w:szCs w:val="24"/>
        </w:rPr>
        <w:t xml:space="preserve">lgorithm </w:t>
      </w:r>
      <w:r w:rsidR="007C4E0A">
        <w:rPr>
          <w:rFonts w:asciiTheme="majorBidi" w:hAnsiTheme="majorBidi" w:cstheme="majorBidi"/>
          <w:sz w:val="24"/>
          <w:szCs w:val="24"/>
        </w:rPr>
        <w:t xml:space="preserve">to perform </w:t>
      </w:r>
      <w:r w:rsidR="00676382" w:rsidRPr="00CF3466">
        <w:rPr>
          <w:rFonts w:asciiTheme="majorBidi" w:hAnsiTheme="majorBidi" w:cstheme="majorBidi"/>
          <w:sz w:val="24"/>
          <w:szCs w:val="24"/>
        </w:rPr>
        <w:t>CG iteration.</w:t>
      </w:r>
    </w:p>
    <w:p w14:paraId="2C7003AD" w14:textId="6049DA9D" w:rsidR="00BF3B43" w:rsidRDefault="00BF3B43" w:rsidP="00676382">
      <w:pPr>
        <w:pStyle w:val="1"/>
        <w:rPr>
          <w:rFonts w:asciiTheme="majorBidi" w:hAnsiTheme="majorBidi" w:cstheme="majorBidi" w:hint="eastAsia"/>
          <w:sz w:val="28"/>
          <w:szCs w:val="28"/>
        </w:rPr>
      </w:pPr>
      <w:r>
        <w:rPr>
          <w:rFonts w:asciiTheme="majorBidi" w:hAnsiTheme="majorBidi" w:cstheme="majorBidi" w:hint="eastAsia"/>
          <w:sz w:val="28"/>
          <w:szCs w:val="28"/>
        </w:rPr>
        <w:t>CNT network generator</w:t>
      </w:r>
    </w:p>
    <w:p w14:paraId="0C549FEA" w14:textId="7D6D40CA" w:rsidR="00BF3B43" w:rsidRDefault="00BF3B43" w:rsidP="00BF3B43">
      <w:pPr>
        <w:pStyle w:val="1"/>
        <w:numPr>
          <w:ilvl w:val="0"/>
          <w:numId w:val="0"/>
        </w:numPr>
        <w:rPr>
          <w:rFonts w:asciiTheme="majorBidi" w:hAnsiTheme="majorBidi" w:cstheme="majorBidi" w:hint="eastAsia"/>
          <w:b w:val="0"/>
          <w:sz w:val="24"/>
        </w:rPr>
      </w:pPr>
      <w:r>
        <w:rPr>
          <w:rFonts w:asciiTheme="majorBidi" w:hAnsiTheme="majorBidi" w:cstheme="majorBidi" w:hint="eastAsia"/>
          <w:b w:val="0"/>
          <w:sz w:val="24"/>
        </w:rPr>
        <w:t xml:space="preserve">In this section, we will introduce the </w:t>
      </w:r>
      <w:r>
        <w:rPr>
          <w:rFonts w:asciiTheme="majorBidi" w:hAnsiTheme="majorBidi" w:cstheme="majorBidi"/>
          <w:b w:val="0"/>
          <w:sz w:val="24"/>
        </w:rPr>
        <w:t xml:space="preserve">Monte Carlo method to create the </w:t>
      </w:r>
      <w:r>
        <w:rPr>
          <w:rFonts w:asciiTheme="majorBidi" w:hAnsiTheme="majorBidi" w:cstheme="majorBidi" w:hint="eastAsia"/>
          <w:b w:val="0"/>
          <w:sz w:val="24"/>
        </w:rPr>
        <w:t xml:space="preserve">three dimensional </w:t>
      </w:r>
      <w:r>
        <w:rPr>
          <w:rFonts w:asciiTheme="majorBidi" w:hAnsiTheme="majorBidi" w:cstheme="majorBidi"/>
          <w:b w:val="0"/>
          <w:sz w:val="24"/>
        </w:rPr>
        <w:t>straight and curved CNT network</w:t>
      </w:r>
      <w:r>
        <w:rPr>
          <w:rFonts w:asciiTheme="majorBidi" w:hAnsiTheme="majorBidi" w:cstheme="majorBidi" w:hint="eastAsia"/>
          <w:b w:val="0"/>
          <w:sz w:val="24"/>
        </w:rPr>
        <w:t>s</w:t>
      </w:r>
      <w:r>
        <w:rPr>
          <w:rFonts w:asciiTheme="majorBidi" w:hAnsiTheme="majorBidi" w:cstheme="majorBidi"/>
          <w:b w:val="0"/>
          <w:sz w:val="24"/>
        </w:rPr>
        <w:t xml:space="preserve"> in the RVE</w:t>
      </w:r>
      <w:r>
        <w:rPr>
          <w:rFonts w:asciiTheme="majorBidi" w:hAnsiTheme="majorBidi" w:cstheme="majorBidi" w:hint="eastAsia"/>
          <w:b w:val="0"/>
          <w:sz w:val="24"/>
        </w:rPr>
        <w:t>. This model is used to study the influence of the CNT waviness on the Young</w:t>
      </w:r>
      <w:r>
        <w:rPr>
          <w:rFonts w:asciiTheme="majorBidi" w:hAnsiTheme="majorBidi" w:cstheme="majorBidi"/>
          <w:b w:val="0"/>
          <w:sz w:val="24"/>
        </w:rPr>
        <w:t>’</w:t>
      </w:r>
      <w:r>
        <w:rPr>
          <w:rFonts w:asciiTheme="majorBidi" w:hAnsiTheme="majorBidi" w:cstheme="majorBidi" w:hint="eastAsia"/>
          <w:b w:val="0"/>
          <w:sz w:val="24"/>
        </w:rPr>
        <w:t>s modulus of the composites.</w:t>
      </w:r>
    </w:p>
    <w:p w14:paraId="113A8322" w14:textId="4469A901" w:rsidR="00BF3B43" w:rsidRDefault="00BF3B43" w:rsidP="00BF3B43">
      <w:pPr>
        <w:pStyle w:val="1"/>
        <w:numPr>
          <w:ilvl w:val="0"/>
          <w:numId w:val="0"/>
        </w:numPr>
        <w:rPr>
          <w:rFonts w:asciiTheme="majorBidi" w:hAnsiTheme="majorBidi" w:cstheme="majorBidi"/>
          <w:b w:val="0"/>
          <w:sz w:val="24"/>
        </w:rPr>
      </w:pPr>
      <w:r>
        <w:rPr>
          <w:rFonts w:asciiTheme="majorBidi" w:hAnsiTheme="majorBidi" w:cstheme="majorBidi"/>
          <w:b w:val="0"/>
          <w:sz w:val="24"/>
        </w:rPr>
        <w:t xml:space="preserve">The straight CNT can be characterized by a segment </w:t>
      </w:r>
      <w:r w:rsidRPr="00BF3B43">
        <w:rPr>
          <w:rFonts w:asciiTheme="majorBidi" w:hAnsiTheme="majorBidi" w:cstheme="majorBidi"/>
          <w:b w:val="0"/>
          <w:i/>
          <w:sz w:val="24"/>
        </w:rPr>
        <w:t>A</w:t>
      </w:r>
      <w:r w:rsidRPr="00BF3B43">
        <w:rPr>
          <w:rFonts w:asciiTheme="majorBidi" w:hAnsiTheme="majorBidi" w:cstheme="majorBidi"/>
          <w:b w:val="0"/>
          <w:sz w:val="24"/>
          <w:vertAlign w:val="subscript"/>
        </w:rPr>
        <w:t>1</w:t>
      </w:r>
      <w:r w:rsidRPr="00BF3B43">
        <w:rPr>
          <w:rFonts w:asciiTheme="majorBidi" w:hAnsiTheme="majorBidi" w:cstheme="majorBidi"/>
          <w:b w:val="0"/>
          <w:i/>
          <w:sz w:val="24"/>
        </w:rPr>
        <w:t>A</w:t>
      </w:r>
      <w:r w:rsidRPr="00BF3B43">
        <w:rPr>
          <w:rFonts w:asciiTheme="majorBidi" w:hAnsiTheme="majorBidi" w:cstheme="majorBidi"/>
          <w:b w:val="0"/>
          <w:sz w:val="24"/>
          <w:vertAlign w:val="subscript"/>
        </w:rPr>
        <w:t>2</w:t>
      </w:r>
      <w:r>
        <w:rPr>
          <w:rFonts w:asciiTheme="majorBidi" w:hAnsiTheme="majorBidi" w:cstheme="majorBidi"/>
          <w:b w:val="0"/>
          <w:sz w:val="24"/>
        </w:rPr>
        <w:t xml:space="preserve">. </w:t>
      </w:r>
      <w:r w:rsidRPr="00BF3B43">
        <w:rPr>
          <w:rFonts w:asciiTheme="majorBidi" w:hAnsiTheme="majorBidi" w:cstheme="majorBidi"/>
          <w:b w:val="0"/>
          <w:i/>
          <w:sz w:val="24"/>
        </w:rPr>
        <w:t>A</w:t>
      </w:r>
      <w:r w:rsidRPr="00BF3B43">
        <w:rPr>
          <w:rFonts w:asciiTheme="majorBidi" w:hAnsiTheme="majorBidi" w:cstheme="majorBidi"/>
          <w:b w:val="0"/>
          <w:sz w:val="24"/>
          <w:vertAlign w:val="subscript"/>
        </w:rPr>
        <w:t>1</w:t>
      </w:r>
      <w:r>
        <w:rPr>
          <w:rFonts w:asciiTheme="majorBidi" w:hAnsiTheme="majorBidi" w:cstheme="majorBidi"/>
          <w:b w:val="0"/>
          <w:sz w:val="24"/>
        </w:rPr>
        <w:t xml:space="preserve"> locates at a random position in the RVE and the </w:t>
      </w:r>
      <w:r w:rsidR="00887530">
        <w:rPr>
          <w:rFonts w:asciiTheme="majorBidi" w:hAnsiTheme="majorBidi" w:cstheme="majorBidi"/>
          <w:b w:val="0"/>
          <w:sz w:val="24"/>
        </w:rPr>
        <w:t>orientation of the seg</w:t>
      </w:r>
      <w:r w:rsidR="00936B29">
        <w:rPr>
          <w:rFonts w:asciiTheme="majorBidi" w:hAnsiTheme="majorBidi" w:cstheme="majorBidi"/>
          <w:b w:val="0"/>
          <w:sz w:val="24"/>
        </w:rPr>
        <w:t>ment is randomly distributed</w:t>
      </w:r>
      <w:r w:rsidR="00887530">
        <w:rPr>
          <w:rFonts w:asciiTheme="majorBidi" w:hAnsiTheme="majorBidi" w:cstheme="majorBidi"/>
          <w:b w:val="0"/>
          <w:sz w:val="24"/>
        </w:rPr>
        <w:t xml:space="preserve">. </w:t>
      </w:r>
      <w:r>
        <w:rPr>
          <w:rFonts w:asciiTheme="majorBidi" w:hAnsiTheme="majorBidi" w:cstheme="majorBidi"/>
          <w:b w:val="0"/>
          <w:sz w:val="24"/>
        </w:rPr>
        <w:t>The length of the segment equals to the length of the CNT</w:t>
      </w:r>
      <w:r w:rsidR="00887530">
        <w:rPr>
          <w:rFonts w:asciiTheme="majorBidi" w:hAnsiTheme="majorBidi" w:cstheme="majorBidi"/>
          <w:b w:val="0"/>
          <w:sz w:val="24"/>
        </w:rPr>
        <w:t xml:space="preserve">. </w:t>
      </w:r>
      <w:proofErr w:type="gramStart"/>
      <w:r w:rsidR="00887530">
        <w:rPr>
          <w:rFonts w:asciiTheme="majorBidi" w:hAnsiTheme="majorBidi" w:cstheme="majorBidi"/>
          <w:b w:val="0"/>
          <w:sz w:val="24"/>
        </w:rPr>
        <w:t xml:space="preserve">Once </w:t>
      </w:r>
      <w:r>
        <w:rPr>
          <w:rFonts w:asciiTheme="majorBidi" w:hAnsiTheme="majorBidi" w:cstheme="majorBidi"/>
          <w:b w:val="0"/>
          <w:sz w:val="24"/>
        </w:rPr>
        <w:t xml:space="preserve"> </w:t>
      </w:r>
      <w:r w:rsidR="00887530" w:rsidRPr="00BF3B43">
        <w:rPr>
          <w:rFonts w:asciiTheme="majorBidi" w:hAnsiTheme="majorBidi" w:cstheme="majorBidi"/>
          <w:b w:val="0"/>
          <w:i/>
          <w:sz w:val="24"/>
        </w:rPr>
        <w:t>A</w:t>
      </w:r>
      <w:r w:rsidR="00887530" w:rsidRPr="00BF3B43">
        <w:rPr>
          <w:rFonts w:asciiTheme="majorBidi" w:hAnsiTheme="majorBidi" w:cstheme="majorBidi"/>
          <w:b w:val="0"/>
          <w:sz w:val="24"/>
          <w:vertAlign w:val="subscript"/>
        </w:rPr>
        <w:t>1</w:t>
      </w:r>
      <w:r w:rsidR="00887530" w:rsidRPr="00BF3B43">
        <w:rPr>
          <w:rFonts w:asciiTheme="majorBidi" w:hAnsiTheme="majorBidi" w:cstheme="majorBidi"/>
          <w:b w:val="0"/>
          <w:i/>
          <w:sz w:val="24"/>
        </w:rPr>
        <w:t>A</w:t>
      </w:r>
      <w:r w:rsidR="00887530" w:rsidRPr="00BF3B43">
        <w:rPr>
          <w:rFonts w:asciiTheme="majorBidi" w:hAnsiTheme="majorBidi" w:cstheme="majorBidi"/>
          <w:b w:val="0"/>
          <w:sz w:val="24"/>
          <w:vertAlign w:val="subscript"/>
        </w:rPr>
        <w:t>2</w:t>
      </w:r>
      <w:proofErr w:type="gramEnd"/>
      <w:r w:rsidR="00887530">
        <w:rPr>
          <w:rFonts w:asciiTheme="majorBidi" w:hAnsiTheme="majorBidi" w:cstheme="majorBidi"/>
          <w:b w:val="0"/>
          <w:sz w:val="24"/>
        </w:rPr>
        <w:t xml:space="preserve"> is determined, the corresponding cylinder is created to represent the CNT and discretized into hexahedral elements. </w:t>
      </w:r>
    </w:p>
    <w:p w14:paraId="3E19F629" w14:textId="77777777" w:rsidR="00936B29" w:rsidRDefault="00887530" w:rsidP="00BF3B43">
      <w:pPr>
        <w:pStyle w:val="1"/>
        <w:numPr>
          <w:ilvl w:val="0"/>
          <w:numId w:val="0"/>
        </w:numPr>
        <w:rPr>
          <w:rFonts w:asciiTheme="majorBidi" w:hAnsiTheme="majorBidi" w:cstheme="majorBidi" w:hint="eastAsia"/>
          <w:b w:val="0"/>
          <w:sz w:val="24"/>
        </w:rPr>
      </w:pPr>
      <w:r>
        <w:rPr>
          <w:rFonts w:asciiTheme="majorBidi" w:hAnsiTheme="majorBidi" w:cstheme="majorBidi"/>
          <w:b w:val="0"/>
          <w:sz w:val="24"/>
        </w:rPr>
        <w:t xml:space="preserve">The curved CNT is characterized by a series of segments </w:t>
      </w:r>
      <w:r w:rsidRPr="00BF3B43">
        <w:rPr>
          <w:rFonts w:asciiTheme="majorBidi" w:hAnsiTheme="majorBidi" w:cstheme="majorBidi"/>
          <w:b w:val="0"/>
          <w:i/>
          <w:sz w:val="24"/>
        </w:rPr>
        <w:t>A</w:t>
      </w:r>
      <w:r w:rsidRPr="00BF3B43">
        <w:rPr>
          <w:rFonts w:asciiTheme="majorBidi" w:hAnsiTheme="majorBidi" w:cstheme="majorBidi"/>
          <w:b w:val="0"/>
          <w:sz w:val="24"/>
          <w:vertAlign w:val="subscript"/>
        </w:rPr>
        <w:t>1</w:t>
      </w:r>
      <w:r w:rsidRPr="00BF3B43">
        <w:rPr>
          <w:rFonts w:asciiTheme="majorBidi" w:hAnsiTheme="majorBidi" w:cstheme="majorBidi"/>
          <w:b w:val="0"/>
          <w:i/>
          <w:sz w:val="24"/>
        </w:rPr>
        <w:t>A</w:t>
      </w:r>
      <w:r w:rsidRPr="00BF3B43">
        <w:rPr>
          <w:rFonts w:asciiTheme="majorBidi" w:hAnsiTheme="majorBidi" w:cstheme="majorBidi"/>
          <w:b w:val="0"/>
          <w:sz w:val="24"/>
          <w:vertAlign w:val="subscript"/>
        </w:rPr>
        <w:t>2</w:t>
      </w:r>
      <w:r>
        <w:rPr>
          <w:rFonts w:asciiTheme="majorBidi" w:hAnsiTheme="majorBidi" w:cstheme="majorBidi"/>
          <w:b w:val="0"/>
          <w:sz w:val="24"/>
        </w:rPr>
        <w:t>…</w:t>
      </w:r>
      <w:r w:rsidRPr="00887530">
        <w:rPr>
          <w:rFonts w:asciiTheme="majorBidi" w:hAnsiTheme="majorBidi" w:cstheme="majorBidi"/>
          <w:b w:val="0"/>
          <w:i/>
          <w:sz w:val="24"/>
        </w:rPr>
        <w:t>A</w:t>
      </w:r>
      <w:r w:rsidRPr="00887530">
        <w:rPr>
          <w:rFonts w:asciiTheme="majorBidi" w:hAnsiTheme="majorBidi" w:cstheme="majorBidi"/>
          <w:b w:val="0"/>
          <w:sz w:val="24"/>
          <w:vertAlign w:val="subscript"/>
        </w:rPr>
        <w:t>n</w:t>
      </w:r>
      <w:r>
        <w:rPr>
          <w:rFonts w:asciiTheme="majorBidi" w:hAnsiTheme="majorBidi" w:cstheme="majorBidi"/>
          <w:b w:val="0"/>
          <w:sz w:val="24"/>
        </w:rPr>
        <w:t xml:space="preserve">. The length of each segment </w:t>
      </w:r>
      <m:oMath>
        <m:r>
          <w:rPr>
            <w:rFonts w:ascii="Cambria Math" w:hAnsi="Cambria Math" w:cstheme="majorBidi"/>
            <w:sz w:val="24"/>
          </w:rPr>
          <m:t>∆l</m:t>
        </m:r>
      </m:oMath>
      <w:r>
        <w:rPr>
          <w:rFonts w:asciiTheme="majorBidi" w:hAnsiTheme="majorBidi" w:cstheme="majorBidi"/>
          <w:b w:val="0"/>
          <w:sz w:val="24"/>
        </w:rPr>
        <w:t xml:space="preserve"> equals to </w:t>
      </w:r>
      <m:oMath>
        <m:sSub>
          <m:sSubPr>
            <m:ctrlPr>
              <w:rPr>
                <w:rFonts w:ascii="Cambria Math" w:hAnsi="Cambria Math" w:cstheme="majorBidi"/>
                <w:b w:val="0"/>
                <w:i/>
                <w:sz w:val="24"/>
              </w:rPr>
            </m:ctrlPr>
          </m:sSubPr>
          <m:e>
            <m:r>
              <w:rPr>
                <w:rFonts w:ascii="Cambria Math" w:hAnsi="Cambria Math" w:cstheme="majorBidi"/>
                <w:sz w:val="24"/>
              </w:rPr>
              <m:t>l</m:t>
            </m:r>
          </m:e>
          <m:sub>
            <m:r>
              <w:rPr>
                <w:rFonts w:ascii="Cambria Math" w:hAnsi="Cambria Math" w:cstheme="majorBidi"/>
                <w:sz w:val="24"/>
              </w:rPr>
              <m:t>CNT</m:t>
            </m:r>
          </m:sub>
        </m:sSub>
        <m:r>
          <w:rPr>
            <w:rFonts w:ascii="Cambria Math" w:hAnsi="Cambria Math" w:cstheme="majorBidi"/>
            <w:sz w:val="24"/>
          </w:rPr>
          <m:t>/</m:t>
        </m:r>
        <m:d>
          <m:dPr>
            <m:ctrlPr>
              <w:rPr>
                <w:rFonts w:ascii="Cambria Math" w:hAnsi="Cambria Math" w:cstheme="majorBidi"/>
                <w:b w:val="0"/>
                <w:i/>
                <w:sz w:val="24"/>
              </w:rPr>
            </m:ctrlPr>
          </m:dPr>
          <m:e>
            <m:r>
              <w:rPr>
                <w:rFonts w:ascii="Cambria Math" w:hAnsi="Cambria Math" w:cstheme="majorBidi"/>
                <w:sz w:val="24"/>
              </w:rPr>
              <m:t>n-1</m:t>
            </m:r>
          </m:e>
        </m:d>
      </m:oMath>
      <w:r>
        <w:rPr>
          <w:rFonts w:asciiTheme="majorBidi" w:hAnsiTheme="majorBidi" w:cstheme="majorBidi"/>
          <w:b w:val="0"/>
          <w:sz w:val="24"/>
        </w:rPr>
        <w:t xml:space="preserve"> and the angle between two adjacent segments </w:t>
      </w:r>
      <w:proofErr w:type="gramStart"/>
      <w:r w:rsidR="00936B29">
        <w:rPr>
          <w:rFonts w:asciiTheme="majorBidi" w:hAnsiTheme="majorBidi" w:cstheme="majorBidi"/>
          <w:b w:val="0"/>
          <w:sz w:val="24"/>
        </w:rPr>
        <w:t>is</w:t>
      </w:r>
      <w:r w:rsidR="00936B29">
        <w:rPr>
          <w:rFonts w:asciiTheme="majorBidi" w:hAnsiTheme="majorBidi" w:cstheme="majorBidi" w:hint="eastAsia"/>
          <w:b w:val="0"/>
          <w:sz w:val="24"/>
        </w:rPr>
        <w:t xml:space="preserve"> </w:t>
      </w:r>
      <w:proofErr w:type="gramEnd"/>
      <m:oMath>
        <m:r>
          <w:rPr>
            <w:rFonts w:ascii="Cambria Math" w:hAnsi="Cambria Math" w:cstheme="majorBidi"/>
            <w:sz w:val="24"/>
          </w:rPr>
          <m:t>∆θ</m:t>
        </m:r>
      </m:oMath>
      <w:r>
        <w:rPr>
          <w:rFonts w:asciiTheme="majorBidi" w:hAnsiTheme="majorBidi" w:cstheme="majorBidi"/>
          <w:b w:val="0"/>
          <w:sz w:val="24"/>
        </w:rPr>
        <w:t xml:space="preserve">. </w:t>
      </w:r>
      <w:r w:rsidR="00936B29">
        <w:rPr>
          <w:rFonts w:asciiTheme="majorBidi" w:hAnsiTheme="majorBidi" w:cstheme="majorBidi" w:hint="eastAsia"/>
          <w:b w:val="0"/>
          <w:sz w:val="24"/>
        </w:rPr>
        <w:t xml:space="preserve">The curved CNT is created segment by segment from </w:t>
      </w:r>
      <w:r w:rsidR="00936B29" w:rsidRPr="00BF3B43">
        <w:rPr>
          <w:rFonts w:asciiTheme="majorBidi" w:hAnsiTheme="majorBidi" w:cstheme="majorBidi"/>
          <w:b w:val="0"/>
          <w:i/>
          <w:sz w:val="24"/>
        </w:rPr>
        <w:t>A</w:t>
      </w:r>
      <w:r w:rsidR="00936B29" w:rsidRPr="00BF3B43">
        <w:rPr>
          <w:rFonts w:asciiTheme="majorBidi" w:hAnsiTheme="majorBidi" w:cstheme="majorBidi"/>
          <w:b w:val="0"/>
          <w:sz w:val="24"/>
          <w:vertAlign w:val="subscript"/>
        </w:rPr>
        <w:t>1</w:t>
      </w:r>
      <w:r w:rsidR="00936B29" w:rsidRPr="00BF3B43">
        <w:rPr>
          <w:rFonts w:asciiTheme="majorBidi" w:hAnsiTheme="majorBidi" w:cstheme="majorBidi"/>
          <w:b w:val="0"/>
          <w:i/>
          <w:sz w:val="24"/>
        </w:rPr>
        <w:t>A</w:t>
      </w:r>
      <w:r w:rsidR="00936B29" w:rsidRPr="00BF3B43">
        <w:rPr>
          <w:rFonts w:asciiTheme="majorBidi" w:hAnsiTheme="majorBidi" w:cstheme="majorBidi"/>
          <w:b w:val="0"/>
          <w:sz w:val="24"/>
          <w:vertAlign w:val="subscript"/>
        </w:rPr>
        <w:t>2</w:t>
      </w:r>
      <w:r w:rsidR="00936B29">
        <w:rPr>
          <w:rFonts w:asciiTheme="majorBidi" w:hAnsiTheme="majorBidi" w:cstheme="majorBidi" w:hint="eastAsia"/>
          <w:b w:val="0"/>
          <w:sz w:val="24"/>
        </w:rPr>
        <w:t xml:space="preserve">. </w:t>
      </w:r>
      <w:proofErr w:type="spellStart"/>
      <w:r>
        <w:rPr>
          <w:rFonts w:asciiTheme="majorBidi" w:hAnsiTheme="majorBidi" w:cstheme="majorBidi"/>
          <w:b w:val="0"/>
          <w:sz w:val="24"/>
        </w:rPr>
        <w:t>Fig.xxx</w:t>
      </w:r>
      <w:proofErr w:type="spellEnd"/>
      <w:r>
        <w:rPr>
          <w:rFonts w:asciiTheme="majorBidi" w:hAnsiTheme="majorBidi" w:cstheme="majorBidi"/>
          <w:b w:val="0"/>
          <w:sz w:val="24"/>
        </w:rPr>
        <w:t xml:space="preserve"> shows the example of two adjacent segments </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sidRPr="00887530">
        <w:rPr>
          <w:rFonts w:asciiTheme="majorBidi" w:hAnsiTheme="majorBidi" w:cstheme="majorBidi"/>
          <w:b w:val="0"/>
          <w:sz w:val="24"/>
          <w:vertAlign w:val="subscript"/>
        </w:rPr>
        <w:t>-1</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Pr>
          <w:rFonts w:asciiTheme="majorBidi" w:hAnsiTheme="majorBidi" w:cstheme="majorBidi"/>
          <w:b w:val="0"/>
          <w:sz w:val="24"/>
        </w:rPr>
        <w:t xml:space="preserve"> and </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sidRPr="00887530">
        <w:rPr>
          <w:rFonts w:asciiTheme="majorBidi" w:hAnsiTheme="majorBidi" w:cstheme="majorBidi"/>
          <w:b w:val="0"/>
          <w:sz w:val="24"/>
          <w:vertAlign w:val="subscript"/>
        </w:rPr>
        <w:t>+1</w:t>
      </w:r>
      <w:r>
        <w:rPr>
          <w:rFonts w:asciiTheme="majorBidi" w:hAnsiTheme="majorBidi" w:cstheme="majorBidi"/>
          <w:b w:val="0"/>
          <w:sz w:val="24"/>
        </w:rPr>
        <w:t>.</w:t>
      </w:r>
      <w:r>
        <w:rPr>
          <w:rFonts w:asciiTheme="majorBidi" w:hAnsiTheme="majorBidi" w:cstheme="majorBidi" w:hint="eastAsia"/>
          <w:b w:val="0"/>
          <w:sz w:val="24"/>
        </w:rPr>
        <w:t xml:space="preserve"> Once </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sidRPr="00887530">
        <w:rPr>
          <w:rFonts w:asciiTheme="majorBidi" w:hAnsiTheme="majorBidi" w:cstheme="majorBidi"/>
          <w:b w:val="0"/>
          <w:sz w:val="24"/>
          <w:vertAlign w:val="subscript"/>
        </w:rPr>
        <w:t>-1</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Pr>
          <w:rFonts w:asciiTheme="majorBidi" w:hAnsiTheme="majorBidi" w:cstheme="majorBidi" w:hint="eastAsia"/>
          <w:b w:val="0"/>
          <w:sz w:val="24"/>
        </w:rPr>
        <w:t xml:space="preserve"> is determined,</w:t>
      </w:r>
      <w:r>
        <w:rPr>
          <w:rFonts w:asciiTheme="majorBidi" w:hAnsiTheme="majorBidi" w:cstheme="majorBidi"/>
          <w:b w:val="0"/>
          <w:sz w:val="24"/>
        </w:rPr>
        <w:t xml:space="preserve"> </w:t>
      </w:r>
      <w:r w:rsidRPr="00887530">
        <w:rPr>
          <w:rFonts w:asciiTheme="majorBidi" w:hAnsiTheme="majorBidi" w:cstheme="majorBidi"/>
          <w:b w:val="0"/>
          <w:i/>
          <w:sz w:val="24"/>
        </w:rPr>
        <w:t>A</w:t>
      </w:r>
      <w:r w:rsidRPr="00887530">
        <w:rPr>
          <w:rFonts w:asciiTheme="majorBidi" w:hAnsiTheme="majorBidi" w:cstheme="majorBidi"/>
          <w:b w:val="0"/>
          <w:i/>
          <w:sz w:val="24"/>
          <w:vertAlign w:val="subscript"/>
        </w:rPr>
        <w:t>i</w:t>
      </w:r>
      <w:r w:rsidRPr="00887530">
        <w:rPr>
          <w:rFonts w:asciiTheme="majorBidi" w:hAnsiTheme="majorBidi" w:cstheme="majorBidi"/>
          <w:b w:val="0"/>
          <w:sz w:val="24"/>
          <w:vertAlign w:val="subscript"/>
        </w:rPr>
        <w:t>+1</w:t>
      </w:r>
      <w:r>
        <w:rPr>
          <w:rFonts w:asciiTheme="majorBidi" w:hAnsiTheme="majorBidi" w:cstheme="majorBidi"/>
          <w:b w:val="0"/>
          <w:sz w:val="24"/>
        </w:rPr>
        <w:t xml:space="preserve"> </w:t>
      </w:r>
      <w:r w:rsidR="00936B29">
        <w:rPr>
          <w:rFonts w:asciiTheme="majorBidi" w:hAnsiTheme="majorBidi" w:cstheme="majorBidi" w:hint="eastAsia"/>
          <w:b w:val="0"/>
          <w:sz w:val="24"/>
        </w:rPr>
        <w:t xml:space="preserve">should </w:t>
      </w:r>
      <w:r>
        <w:rPr>
          <w:rFonts w:asciiTheme="majorBidi" w:hAnsiTheme="majorBidi" w:cstheme="majorBidi"/>
          <w:b w:val="0"/>
          <w:sz w:val="24"/>
        </w:rPr>
        <w:t xml:space="preserve">locate at </w:t>
      </w:r>
      <w:r>
        <w:rPr>
          <w:rFonts w:asciiTheme="majorBidi" w:hAnsiTheme="majorBidi" w:cstheme="majorBidi" w:hint="eastAsia"/>
          <w:b w:val="0"/>
          <w:sz w:val="24"/>
        </w:rPr>
        <w:t>a random position on the bottom edge of the cone.</w:t>
      </w:r>
    </w:p>
    <w:p w14:paraId="6DF4A638" w14:textId="11718E0B" w:rsidR="00936B29" w:rsidRDefault="00936B29" w:rsidP="00936B29">
      <w:pPr>
        <w:pStyle w:val="1"/>
        <w:numPr>
          <w:ilvl w:val="0"/>
          <w:numId w:val="0"/>
        </w:numPr>
        <w:jc w:val="center"/>
        <w:rPr>
          <w:rFonts w:asciiTheme="majorBidi" w:hAnsiTheme="majorBidi" w:cstheme="majorBidi" w:hint="eastAsia"/>
          <w:b w:val="0"/>
          <w:sz w:val="24"/>
        </w:rPr>
      </w:pPr>
      <w:r>
        <w:rPr>
          <w:rFonts w:asciiTheme="majorBidi" w:hAnsiTheme="majorBidi" w:cstheme="majorBidi"/>
          <w:b w:val="0"/>
          <w:noProof/>
          <w:sz w:val="24"/>
        </w:rPr>
        <w:lastRenderedPageBreak/>
        <w:drawing>
          <wp:inline distT="0" distB="0" distL="0" distR="0" wp14:anchorId="4A8DC880" wp14:editId="5D2FE503">
            <wp:extent cx="3043555" cy="1214755"/>
            <wp:effectExtent l="0" t="0" r="4445" b="4445"/>
            <wp:docPr id="15" name="图片 15" descr="F:\Academic Research\Literatures\Public Papers\Publication_UoT\paper1\Curved_C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mic Research\Literatures\Public Papers\Publication_UoT\paper1\Curved_CN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3555" cy="1214755"/>
                    </a:xfrm>
                    <a:prstGeom prst="rect">
                      <a:avLst/>
                    </a:prstGeom>
                    <a:noFill/>
                    <a:ln>
                      <a:noFill/>
                    </a:ln>
                  </pic:spPr>
                </pic:pic>
              </a:graphicData>
            </a:graphic>
          </wp:inline>
        </w:drawing>
      </w:r>
    </w:p>
    <w:p w14:paraId="4C62E954" w14:textId="7C2CCB8F" w:rsidR="00936B29" w:rsidRPr="00347758" w:rsidRDefault="00936B29" w:rsidP="00936B29">
      <w:pPr>
        <w:pStyle w:val="1"/>
        <w:numPr>
          <w:ilvl w:val="0"/>
          <w:numId w:val="0"/>
        </w:numPr>
        <w:jc w:val="center"/>
        <w:rPr>
          <w:rFonts w:asciiTheme="majorBidi" w:hAnsiTheme="majorBidi" w:cstheme="majorBidi" w:hint="eastAsia"/>
          <w:b w:val="0"/>
          <w:sz w:val="24"/>
        </w:rPr>
      </w:pPr>
      <w:proofErr w:type="spellStart"/>
      <w:r>
        <w:rPr>
          <w:rFonts w:asciiTheme="majorBidi" w:hAnsiTheme="majorBidi" w:cstheme="majorBidi" w:hint="eastAsia"/>
          <w:b w:val="0"/>
          <w:sz w:val="24"/>
        </w:rPr>
        <w:t>Fig</w:t>
      </w:r>
      <w:r w:rsidR="0044230C">
        <w:rPr>
          <w:rFonts w:asciiTheme="majorBidi" w:hAnsiTheme="majorBidi" w:cstheme="majorBidi" w:hint="eastAsia"/>
          <w:b w:val="0"/>
          <w:sz w:val="24"/>
        </w:rPr>
        <w:t>.xxx</w:t>
      </w:r>
      <w:proofErr w:type="spellEnd"/>
      <w:r w:rsidR="0044230C">
        <w:rPr>
          <w:rFonts w:asciiTheme="majorBidi" w:hAnsiTheme="majorBidi" w:cstheme="majorBidi" w:hint="eastAsia"/>
          <w:b w:val="0"/>
          <w:sz w:val="24"/>
        </w:rPr>
        <w:t xml:space="preserve">. </w:t>
      </w:r>
      <w:proofErr w:type="gramStart"/>
      <w:r w:rsidR="00347758">
        <w:rPr>
          <w:rFonts w:asciiTheme="majorBidi" w:hAnsiTheme="majorBidi" w:cstheme="majorBidi" w:hint="eastAsia"/>
          <w:b w:val="0"/>
          <w:sz w:val="24"/>
        </w:rPr>
        <w:t>The</w:t>
      </w:r>
      <w:proofErr w:type="gramEnd"/>
      <w:r w:rsidR="00347758">
        <w:rPr>
          <w:rFonts w:asciiTheme="majorBidi" w:hAnsiTheme="majorBidi" w:cstheme="majorBidi" w:hint="eastAsia"/>
          <w:b w:val="0"/>
          <w:sz w:val="24"/>
        </w:rPr>
        <w:t xml:space="preserve"> adjacent segments in the curved CNT. The angle between </w:t>
      </w:r>
      <w:r w:rsidR="00347758" w:rsidRPr="00887530">
        <w:rPr>
          <w:rFonts w:asciiTheme="majorBidi" w:hAnsiTheme="majorBidi" w:cstheme="majorBidi"/>
          <w:b w:val="0"/>
          <w:i/>
          <w:sz w:val="24"/>
        </w:rPr>
        <w:t>A</w:t>
      </w:r>
      <w:r w:rsidR="00347758" w:rsidRPr="00887530">
        <w:rPr>
          <w:rFonts w:asciiTheme="majorBidi" w:hAnsiTheme="majorBidi" w:cstheme="majorBidi"/>
          <w:b w:val="0"/>
          <w:i/>
          <w:sz w:val="24"/>
          <w:vertAlign w:val="subscript"/>
        </w:rPr>
        <w:t>i</w:t>
      </w:r>
      <w:r w:rsidR="00347758" w:rsidRPr="00887530">
        <w:rPr>
          <w:rFonts w:asciiTheme="majorBidi" w:hAnsiTheme="majorBidi" w:cstheme="majorBidi"/>
          <w:b w:val="0"/>
          <w:sz w:val="24"/>
          <w:vertAlign w:val="subscript"/>
        </w:rPr>
        <w:t>-1</w:t>
      </w:r>
      <w:r w:rsidR="00347758" w:rsidRPr="00887530">
        <w:rPr>
          <w:rFonts w:asciiTheme="majorBidi" w:hAnsiTheme="majorBidi" w:cstheme="majorBidi"/>
          <w:b w:val="0"/>
          <w:i/>
          <w:sz w:val="24"/>
        </w:rPr>
        <w:t>A</w:t>
      </w:r>
      <w:r w:rsidR="00347758" w:rsidRPr="00887530">
        <w:rPr>
          <w:rFonts w:asciiTheme="majorBidi" w:hAnsiTheme="majorBidi" w:cstheme="majorBidi"/>
          <w:b w:val="0"/>
          <w:i/>
          <w:sz w:val="24"/>
          <w:vertAlign w:val="subscript"/>
        </w:rPr>
        <w:t>i</w:t>
      </w:r>
      <w:r w:rsidR="00347758">
        <w:rPr>
          <w:rFonts w:asciiTheme="majorBidi" w:hAnsiTheme="majorBidi" w:cstheme="majorBidi"/>
          <w:b w:val="0"/>
          <w:sz w:val="24"/>
        </w:rPr>
        <w:t xml:space="preserve"> and </w:t>
      </w:r>
      <w:r w:rsidR="00347758" w:rsidRPr="00887530">
        <w:rPr>
          <w:rFonts w:asciiTheme="majorBidi" w:hAnsiTheme="majorBidi" w:cstheme="majorBidi"/>
          <w:b w:val="0"/>
          <w:i/>
          <w:sz w:val="24"/>
        </w:rPr>
        <w:t>A</w:t>
      </w:r>
      <w:r w:rsidR="00347758" w:rsidRPr="00887530">
        <w:rPr>
          <w:rFonts w:asciiTheme="majorBidi" w:hAnsiTheme="majorBidi" w:cstheme="majorBidi"/>
          <w:b w:val="0"/>
          <w:i/>
          <w:sz w:val="24"/>
          <w:vertAlign w:val="subscript"/>
        </w:rPr>
        <w:t>i</w:t>
      </w:r>
      <w:r w:rsidR="00347758" w:rsidRPr="00887530">
        <w:rPr>
          <w:rFonts w:asciiTheme="majorBidi" w:hAnsiTheme="majorBidi" w:cstheme="majorBidi"/>
          <w:b w:val="0"/>
          <w:i/>
          <w:sz w:val="24"/>
        </w:rPr>
        <w:t>A</w:t>
      </w:r>
      <w:r w:rsidR="00347758" w:rsidRPr="00887530">
        <w:rPr>
          <w:rFonts w:asciiTheme="majorBidi" w:hAnsiTheme="majorBidi" w:cstheme="majorBidi"/>
          <w:b w:val="0"/>
          <w:i/>
          <w:sz w:val="24"/>
          <w:vertAlign w:val="subscript"/>
        </w:rPr>
        <w:t>i</w:t>
      </w:r>
      <w:r w:rsidR="00347758" w:rsidRPr="00887530">
        <w:rPr>
          <w:rFonts w:asciiTheme="majorBidi" w:hAnsiTheme="majorBidi" w:cstheme="majorBidi"/>
          <w:b w:val="0"/>
          <w:sz w:val="24"/>
          <w:vertAlign w:val="subscript"/>
        </w:rPr>
        <w:t>+1</w:t>
      </w:r>
      <w:r w:rsidR="00347758">
        <w:rPr>
          <w:rFonts w:asciiTheme="majorBidi" w:hAnsiTheme="majorBidi" w:cstheme="majorBidi" w:hint="eastAsia"/>
          <w:b w:val="0"/>
          <w:sz w:val="24"/>
          <w:vertAlign w:val="subscript"/>
        </w:rPr>
        <w:t xml:space="preserve"> </w:t>
      </w:r>
      <w:proofErr w:type="gramStart"/>
      <w:r w:rsidR="00347758">
        <w:rPr>
          <w:rFonts w:asciiTheme="majorBidi" w:hAnsiTheme="majorBidi" w:cstheme="majorBidi" w:hint="eastAsia"/>
          <w:b w:val="0"/>
          <w:sz w:val="24"/>
        </w:rPr>
        <w:t xml:space="preserve">is </w:t>
      </w:r>
      <w:proofErr w:type="gramEnd"/>
      <m:oMath>
        <m:r>
          <m:rPr>
            <m:sty m:val="p"/>
          </m:rPr>
          <w:rPr>
            <w:rFonts w:ascii="Cambria Math" w:hAnsi="Cambria Math" w:cstheme="majorBidi"/>
            <w:sz w:val="24"/>
          </w:rPr>
          <m:t>∆</m:t>
        </m:r>
        <m:r>
          <w:rPr>
            <w:rFonts w:ascii="Cambria Math" w:hAnsi="Cambria Math" w:cstheme="majorBidi"/>
            <w:sz w:val="24"/>
          </w:rPr>
          <m:t>θ</m:t>
        </m:r>
      </m:oMath>
      <w:r w:rsidR="00347758">
        <w:rPr>
          <w:rFonts w:asciiTheme="majorBidi" w:hAnsiTheme="majorBidi" w:cstheme="majorBidi" w:hint="eastAsia"/>
          <w:b w:val="0"/>
          <w:sz w:val="24"/>
        </w:rPr>
        <w:t xml:space="preserve">, so  </w:t>
      </w:r>
      <w:r w:rsidR="00347758" w:rsidRPr="00887530">
        <w:rPr>
          <w:rFonts w:asciiTheme="majorBidi" w:hAnsiTheme="majorBidi" w:cstheme="majorBidi"/>
          <w:b w:val="0"/>
          <w:i/>
          <w:sz w:val="24"/>
        </w:rPr>
        <w:t>A</w:t>
      </w:r>
      <w:r w:rsidR="00347758" w:rsidRPr="00887530">
        <w:rPr>
          <w:rFonts w:asciiTheme="majorBidi" w:hAnsiTheme="majorBidi" w:cstheme="majorBidi"/>
          <w:b w:val="0"/>
          <w:i/>
          <w:sz w:val="24"/>
          <w:vertAlign w:val="subscript"/>
        </w:rPr>
        <w:t>i</w:t>
      </w:r>
      <w:r w:rsidR="00347758" w:rsidRPr="00887530">
        <w:rPr>
          <w:rFonts w:asciiTheme="majorBidi" w:hAnsiTheme="majorBidi" w:cstheme="majorBidi"/>
          <w:b w:val="0"/>
          <w:sz w:val="24"/>
          <w:vertAlign w:val="subscript"/>
        </w:rPr>
        <w:t>+1</w:t>
      </w:r>
      <w:r w:rsidR="00347758">
        <w:rPr>
          <w:rFonts w:asciiTheme="majorBidi" w:hAnsiTheme="majorBidi" w:cstheme="majorBidi" w:hint="eastAsia"/>
          <w:b w:val="0"/>
          <w:sz w:val="24"/>
        </w:rPr>
        <w:t xml:space="preserve"> should locate at a random position on the bottom edge of the red cone.</w:t>
      </w:r>
    </w:p>
    <w:p w14:paraId="3CCF20B9" w14:textId="0505485B" w:rsidR="00887530" w:rsidRDefault="00887530" w:rsidP="00BF3B43">
      <w:pPr>
        <w:pStyle w:val="1"/>
        <w:numPr>
          <w:ilvl w:val="0"/>
          <w:numId w:val="0"/>
        </w:numPr>
        <w:rPr>
          <w:rFonts w:asciiTheme="majorBidi" w:hAnsiTheme="majorBidi" w:cstheme="majorBidi" w:hint="eastAsia"/>
          <w:b w:val="0"/>
          <w:sz w:val="24"/>
        </w:rPr>
      </w:pPr>
      <w:r>
        <w:rPr>
          <w:rFonts w:asciiTheme="majorBidi" w:hAnsiTheme="majorBidi" w:cstheme="majorBidi" w:hint="eastAsia"/>
          <w:b w:val="0"/>
          <w:sz w:val="24"/>
        </w:rPr>
        <w:t xml:space="preserve"> </w:t>
      </w:r>
      <m:oMath>
        <m:r>
          <w:rPr>
            <w:rFonts w:ascii="Cambria Math" w:hAnsi="Cambria Math" w:cstheme="majorBidi"/>
            <w:sz w:val="24"/>
          </w:rPr>
          <m:t>∆θ</m:t>
        </m:r>
      </m:oMath>
      <w:r>
        <w:rPr>
          <w:rFonts w:asciiTheme="majorBidi" w:hAnsiTheme="majorBidi" w:cstheme="majorBidi" w:hint="eastAsia"/>
          <w:b w:val="0"/>
          <w:sz w:val="24"/>
        </w:rPr>
        <w:t xml:space="preserve">  </w:t>
      </w:r>
      <w:proofErr w:type="gramStart"/>
      <w:r>
        <w:rPr>
          <w:rFonts w:asciiTheme="majorBidi" w:hAnsiTheme="majorBidi" w:cstheme="majorBidi" w:hint="eastAsia"/>
          <w:b w:val="0"/>
          <w:sz w:val="24"/>
        </w:rPr>
        <w:t>is</w:t>
      </w:r>
      <w:proofErr w:type="gramEnd"/>
      <w:r>
        <w:rPr>
          <w:rFonts w:asciiTheme="majorBidi" w:hAnsiTheme="majorBidi" w:cstheme="majorBidi" w:hint="eastAsia"/>
          <w:b w:val="0"/>
          <w:sz w:val="24"/>
        </w:rPr>
        <w:t xml:space="preserve"> a constant value for a curved CNT, so the curvature can be defined as</w:t>
      </w:r>
    </w:p>
    <w:p w14:paraId="07EF6442" w14:textId="67054C1B" w:rsidR="00887530" w:rsidRDefault="00887530" w:rsidP="00BF3B43">
      <w:pPr>
        <w:pStyle w:val="1"/>
        <w:numPr>
          <w:ilvl w:val="0"/>
          <w:numId w:val="0"/>
        </w:numPr>
        <w:rPr>
          <w:rFonts w:asciiTheme="majorBidi" w:hAnsiTheme="majorBidi" w:cstheme="majorBidi" w:hint="eastAsia"/>
          <w:b w:val="0"/>
          <w:sz w:val="24"/>
        </w:rPr>
      </w:pPr>
      <m:oMathPara>
        <m:oMath>
          <m:r>
            <m:rPr>
              <m:sty m:val="p"/>
            </m:rPr>
            <w:rPr>
              <w:rFonts w:ascii="Cambria Math" w:hAnsi="Cambria Math" w:cstheme="majorBidi"/>
              <w:sz w:val="24"/>
            </w:rPr>
            <m:t>δ=</m:t>
          </m:r>
          <m:f>
            <m:fPr>
              <m:ctrlPr>
                <w:rPr>
                  <w:rFonts w:ascii="Cambria Math" w:hAnsi="Cambria Math" w:cstheme="majorBidi"/>
                  <w:b w:val="0"/>
                  <w:sz w:val="24"/>
                </w:rPr>
              </m:ctrlPr>
            </m:fPr>
            <m:num>
              <m:r>
                <w:rPr>
                  <w:rFonts w:ascii="Cambria Math" w:hAnsi="Cambria Math" w:cstheme="majorBidi"/>
                  <w:sz w:val="24"/>
                </w:rPr>
                <m:t>∆θ</m:t>
              </m:r>
            </m:num>
            <m:den>
              <m:r>
                <w:rPr>
                  <w:rFonts w:ascii="Cambria Math" w:hAnsi="Cambria Math" w:cstheme="majorBidi"/>
                  <w:sz w:val="24"/>
                </w:rPr>
                <m:t>∆l</m:t>
              </m:r>
            </m:den>
          </m:f>
        </m:oMath>
      </m:oMathPara>
    </w:p>
    <w:p w14:paraId="2037E38C" w14:textId="6DB114E5" w:rsidR="00887530" w:rsidRDefault="00887530" w:rsidP="00BF3B43">
      <w:pPr>
        <w:pStyle w:val="1"/>
        <w:numPr>
          <w:ilvl w:val="0"/>
          <w:numId w:val="0"/>
        </w:numPr>
        <w:rPr>
          <w:rFonts w:asciiTheme="majorBidi" w:hAnsiTheme="majorBidi" w:cstheme="majorBidi" w:hint="eastAsia"/>
          <w:b w:val="0"/>
          <w:sz w:val="24"/>
        </w:rPr>
      </w:pPr>
      <w:r>
        <w:rPr>
          <w:rFonts w:asciiTheme="majorBidi" w:hAnsiTheme="majorBidi" w:cstheme="majorBidi" w:hint="eastAsia"/>
          <w:b w:val="0"/>
          <w:sz w:val="24"/>
        </w:rPr>
        <w:t>A</w:t>
      </w:r>
      <w:r>
        <w:rPr>
          <w:rFonts w:asciiTheme="majorBidi" w:hAnsiTheme="majorBidi" w:cstheme="majorBidi"/>
          <w:b w:val="0"/>
          <w:sz w:val="24"/>
        </w:rPr>
        <w:t xml:space="preserve"> series of </w:t>
      </w:r>
      <w:r>
        <w:rPr>
          <w:rFonts w:asciiTheme="majorBidi" w:hAnsiTheme="majorBidi" w:cstheme="majorBidi" w:hint="eastAsia"/>
          <w:b w:val="0"/>
          <w:sz w:val="24"/>
        </w:rPr>
        <w:t>cylinders are created for each segment to represent the curved CNT and they are also discretized into hexahedral elements.</w:t>
      </w:r>
      <w:r w:rsidR="003650E9">
        <w:rPr>
          <w:rFonts w:asciiTheme="majorBidi" w:hAnsiTheme="majorBidi" w:cstheme="majorBidi" w:hint="eastAsia"/>
          <w:b w:val="0"/>
          <w:sz w:val="24"/>
        </w:rPr>
        <w:t xml:space="preserve"> </w:t>
      </w:r>
      <w:proofErr w:type="spellStart"/>
      <w:proofErr w:type="gramStart"/>
      <w:r w:rsidR="003650E9">
        <w:rPr>
          <w:rFonts w:asciiTheme="majorBidi" w:hAnsiTheme="majorBidi" w:cstheme="majorBidi" w:hint="eastAsia"/>
          <w:b w:val="0"/>
          <w:sz w:val="24"/>
        </w:rPr>
        <w:t>Fig.xxx</w:t>
      </w:r>
      <w:proofErr w:type="spellEnd"/>
      <w:r w:rsidR="003650E9">
        <w:rPr>
          <w:rFonts w:asciiTheme="majorBidi" w:hAnsiTheme="majorBidi" w:cstheme="majorBidi" w:hint="eastAsia"/>
          <w:b w:val="0"/>
          <w:sz w:val="24"/>
        </w:rPr>
        <w:t>(</w:t>
      </w:r>
      <w:proofErr w:type="gramEnd"/>
      <w:r w:rsidR="003650E9">
        <w:rPr>
          <w:rFonts w:asciiTheme="majorBidi" w:hAnsiTheme="majorBidi" w:cstheme="majorBidi" w:hint="eastAsia"/>
          <w:b w:val="0"/>
          <w:sz w:val="24"/>
        </w:rPr>
        <w:t>b)-(d) are the curved CNT samples with different curvatures.</w:t>
      </w:r>
      <w:r w:rsidR="003650E9">
        <w:rPr>
          <w:rFonts w:asciiTheme="majorBidi" w:hAnsiTheme="majorBidi" w:cstheme="majorBidi" w:hint="eastAsia"/>
          <w:b w:val="0"/>
          <w:sz w:val="24"/>
        </w:rPr>
        <w:t xml:space="preserve"> </w:t>
      </w:r>
      <w:bookmarkStart w:id="5" w:name="_GoBack"/>
      <w:bookmarkEnd w:id="5"/>
      <w:r w:rsidR="003650E9">
        <w:rPr>
          <w:rFonts w:asciiTheme="majorBidi" w:hAnsiTheme="majorBidi" w:cstheme="majorBidi" w:hint="eastAsia"/>
          <w:b w:val="0"/>
          <w:sz w:val="24"/>
        </w:rPr>
        <w:t xml:space="preserve">It should be mentioned that the morphology of each curved </w:t>
      </w:r>
      <w:r w:rsidR="003650E9">
        <w:rPr>
          <w:rFonts w:asciiTheme="majorBidi" w:hAnsiTheme="majorBidi" w:cstheme="majorBidi" w:hint="eastAsia"/>
          <w:b w:val="0"/>
          <w:sz w:val="24"/>
        </w:rPr>
        <w:t xml:space="preserve">CNT </w:t>
      </w:r>
      <w:r w:rsidR="003650E9">
        <w:rPr>
          <w:rFonts w:asciiTheme="majorBidi" w:hAnsiTheme="majorBidi" w:cstheme="majorBidi" w:hint="eastAsia"/>
          <w:b w:val="0"/>
          <w:sz w:val="24"/>
        </w:rPr>
        <w:t>is different</w:t>
      </w:r>
      <w:r w:rsidR="003650E9">
        <w:rPr>
          <w:rFonts w:asciiTheme="majorBidi" w:hAnsiTheme="majorBidi" w:cstheme="majorBidi" w:hint="eastAsia"/>
          <w:b w:val="0"/>
          <w:sz w:val="24"/>
        </w:rPr>
        <w:t xml:space="preserve">. So our model is more close to reality than </w:t>
      </w:r>
      <w:r w:rsidR="003650E9">
        <w:rPr>
          <w:rFonts w:asciiTheme="majorBidi" w:hAnsiTheme="majorBidi" w:cstheme="majorBidi"/>
          <w:b w:val="0"/>
          <w:sz w:val="24"/>
        </w:rPr>
        <w:t>earlier</w:t>
      </w:r>
      <w:r w:rsidR="003650E9">
        <w:rPr>
          <w:rFonts w:asciiTheme="majorBidi" w:hAnsiTheme="majorBidi" w:cstheme="majorBidi" w:hint="eastAsia"/>
          <w:b w:val="0"/>
          <w:sz w:val="24"/>
        </w:rPr>
        <w:t xml:space="preserve"> studies which assume the morphology of all CNTs are </w:t>
      </w:r>
      <w:proofErr w:type="gramStart"/>
      <w:r w:rsidR="003650E9">
        <w:rPr>
          <w:rFonts w:asciiTheme="majorBidi" w:hAnsiTheme="majorBidi" w:cstheme="majorBidi" w:hint="eastAsia"/>
          <w:b w:val="0"/>
          <w:sz w:val="24"/>
        </w:rPr>
        <w:t>same[</w:t>
      </w:r>
      <w:proofErr w:type="gramEnd"/>
      <w:r w:rsidR="003650E9">
        <w:rPr>
          <w:rFonts w:asciiTheme="majorBidi" w:hAnsiTheme="majorBidi" w:cstheme="majorBidi" w:hint="eastAsia"/>
          <w:b w:val="0"/>
          <w:sz w:val="24"/>
        </w:rPr>
        <w:t xml:space="preserve">]. </w:t>
      </w:r>
    </w:p>
    <w:p w14:paraId="2F8E833A" w14:textId="73CBA79C" w:rsidR="00936B29" w:rsidRDefault="0044230C" w:rsidP="0044230C">
      <w:pPr>
        <w:pStyle w:val="1"/>
        <w:numPr>
          <w:ilvl w:val="0"/>
          <w:numId w:val="0"/>
        </w:numPr>
        <w:jc w:val="center"/>
        <w:rPr>
          <w:rFonts w:asciiTheme="majorBidi" w:hAnsiTheme="majorBidi" w:cstheme="majorBidi" w:hint="eastAsia"/>
          <w:b w:val="0"/>
          <w:sz w:val="24"/>
        </w:rPr>
      </w:pPr>
      <w:r>
        <w:rPr>
          <w:rFonts w:asciiTheme="majorBidi" w:hAnsiTheme="majorBidi" w:cstheme="majorBidi"/>
          <w:b w:val="0"/>
          <w:noProof/>
          <w:sz w:val="24"/>
        </w:rPr>
        <w:drawing>
          <wp:inline distT="0" distB="0" distL="0" distR="0" wp14:anchorId="58450F00" wp14:editId="05BB0AF9">
            <wp:extent cx="5943600" cy="1611272"/>
            <wp:effectExtent l="0" t="0" r="0" b="8255"/>
            <wp:docPr id="34" name="图片 34" descr="F:\Academic Research\Literatures\Public Papers\Publication_UoT\paper1\CNT_s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cademic Research\Literatures\Public Papers\Publication_UoT\paper1\CNT_sample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11272"/>
                    </a:xfrm>
                    <a:prstGeom prst="rect">
                      <a:avLst/>
                    </a:prstGeom>
                    <a:noFill/>
                    <a:ln>
                      <a:noFill/>
                    </a:ln>
                  </pic:spPr>
                </pic:pic>
              </a:graphicData>
            </a:graphic>
          </wp:inline>
        </w:drawing>
      </w:r>
    </w:p>
    <w:p w14:paraId="73A094EC" w14:textId="656B44ED" w:rsidR="0044230C" w:rsidRPr="00347758" w:rsidRDefault="0044230C" w:rsidP="0044230C">
      <w:pPr>
        <w:pStyle w:val="1"/>
        <w:numPr>
          <w:ilvl w:val="0"/>
          <w:numId w:val="0"/>
        </w:numPr>
        <w:jc w:val="center"/>
        <w:rPr>
          <w:rFonts w:asciiTheme="majorBidi" w:hAnsiTheme="majorBidi" w:cstheme="majorBidi" w:hint="eastAsia"/>
          <w:b w:val="0"/>
          <w:sz w:val="24"/>
        </w:rPr>
      </w:pPr>
      <w:proofErr w:type="spellStart"/>
      <w:r>
        <w:rPr>
          <w:rFonts w:asciiTheme="majorBidi" w:hAnsiTheme="majorBidi" w:cstheme="majorBidi" w:hint="eastAsia"/>
          <w:b w:val="0"/>
          <w:sz w:val="24"/>
        </w:rPr>
        <w:t>Fig.xxx</w:t>
      </w:r>
      <w:proofErr w:type="spellEnd"/>
      <w:r>
        <w:rPr>
          <w:rFonts w:asciiTheme="majorBidi" w:hAnsiTheme="majorBidi" w:cstheme="majorBidi" w:hint="eastAsia"/>
          <w:b w:val="0"/>
          <w:sz w:val="24"/>
        </w:rPr>
        <w:t xml:space="preserve">. </w:t>
      </w:r>
      <w:r w:rsidR="00347758">
        <w:rPr>
          <w:rFonts w:asciiTheme="majorBidi" w:hAnsiTheme="majorBidi" w:cstheme="majorBidi" w:hint="eastAsia"/>
          <w:b w:val="0"/>
          <w:sz w:val="24"/>
        </w:rPr>
        <w:t xml:space="preserve">CNT samples with different curvatures. (a) Straight </w:t>
      </w:r>
      <w:proofErr w:type="gramStart"/>
      <w:r w:rsidR="00347758">
        <w:rPr>
          <w:rFonts w:asciiTheme="majorBidi" w:hAnsiTheme="majorBidi" w:cstheme="majorBidi" w:hint="eastAsia"/>
          <w:b w:val="0"/>
          <w:sz w:val="24"/>
        </w:rPr>
        <w:t xml:space="preserve">CNT </w:t>
      </w:r>
      <w:proofErr w:type="gramEnd"/>
      <m:oMath>
        <m:r>
          <m:rPr>
            <m:sty m:val="p"/>
          </m:rPr>
          <w:rPr>
            <w:rFonts w:ascii="Cambria Math" w:hAnsi="Cambria Math" w:cstheme="majorBidi"/>
            <w:sz w:val="24"/>
          </w:rPr>
          <m:t>δ=0</m:t>
        </m:r>
      </m:oMath>
      <w:r w:rsidR="00347758">
        <w:rPr>
          <w:rFonts w:asciiTheme="majorBidi" w:hAnsiTheme="majorBidi" w:cstheme="majorBidi" w:hint="eastAsia"/>
          <w:b w:val="0"/>
          <w:sz w:val="24"/>
        </w:rPr>
        <w:t xml:space="preserve">. (b) Curved </w:t>
      </w:r>
      <w:proofErr w:type="gramStart"/>
      <w:r w:rsidR="00347758">
        <w:rPr>
          <w:rFonts w:asciiTheme="majorBidi" w:hAnsiTheme="majorBidi" w:cstheme="majorBidi" w:hint="eastAsia"/>
          <w:b w:val="0"/>
          <w:sz w:val="24"/>
        </w:rPr>
        <w:t xml:space="preserve">CNT </w:t>
      </w:r>
      <w:proofErr w:type="gramEnd"/>
      <m:oMath>
        <m:r>
          <m:rPr>
            <m:sty m:val="p"/>
          </m:rPr>
          <w:rPr>
            <w:rFonts w:ascii="Cambria Math" w:hAnsi="Cambria Math" w:cstheme="majorBidi"/>
            <w:sz w:val="24"/>
          </w:rPr>
          <m:t>δ=0.094</m:t>
        </m:r>
        <m:sSup>
          <m:sSupPr>
            <m:ctrlPr>
              <w:rPr>
                <w:rFonts w:ascii="Cambria Math" w:hAnsi="Cambria Math" w:cstheme="majorBidi"/>
                <w:b w:val="0"/>
                <w:sz w:val="24"/>
              </w:rPr>
            </m:ctrlPr>
          </m:sSupPr>
          <m:e>
            <m:r>
              <w:rPr>
                <w:rFonts w:ascii="Cambria Math" w:hAnsi="Cambria Math" w:cstheme="majorBidi"/>
                <w:sz w:val="24"/>
              </w:rPr>
              <m:t>nm</m:t>
            </m:r>
          </m:e>
          <m:sup>
            <m:r>
              <w:rPr>
                <w:rFonts w:ascii="Cambria Math" w:hAnsi="Cambria Math" w:cstheme="majorBidi"/>
                <w:sz w:val="24"/>
              </w:rPr>
              <m:t>-1</m:t>
            </m:r>
          </m:sup>
        </m:sSup>
      </m:oMath>
      <w:r w:rsidR="00347758">
        <w:rPr>
          <w:rFonts w:asciiTheme="majorBidi" w:hAnsiTheme="majorBidi" w:cstheme="majorBidi" w:hint="eastAsia"/>
          <w:b w:val="0"/>
          <w:sz w:val="24"/>
        </w:rPr>
        <w:t xml:space="preserve">. (c) Curved </w:t>
      </w:r>
      <w:proofErr w:type="gramStart"/>
      <w:r w:rsidR="00347758">
        <w:rPr>
          <w:rFonts w:asciiTheme="majorBidi" w:hAnsiTheme="majorBidi" w:cstheme="majorBidi" w:hint="eastAsia"/>
          <w:b w:val="0"/>
          <w:sz w:val="24"/>
        </w:rPr>
        <w:t xml:space="preserve">CNT </w:t>
      </w:r>
      <w:proofErr w:type="gramEnd"/>
      <m:oMath>
        <m:r>
          <m:rPr>
            <m:sty m:val="p"/>
          </m:rPr>
          <w:rPr>
            <w:rFonts w:ascii="Cambria Math" w:hAnsi="Cambria Math" w:cstheme="majorBidi"/>
            <w:sz w:val="24"/>
          </w:rPr>
          <m:t>δ=0.</m:t>
        </m:r>
        <m:r>
          <m:rPr>
            <m:sty m:val="p"/>
          </m:rPr>
          <w:rPr>
            <w:rFonts w:ascii="Cambria Math" w:hAnsi="Cambria Math" w:cstheme="majorBidi"/>
            <w:sz w:val="24"/>
          </w:rPr>
          <m:t>188</m:t>
        </m:r>
        <m:sSup>
          <m:sSupPr>
            <m:ctrlPr>
              <w:rPr>
                <w:rFonts w:ascii="Cambria Math" w:hAnsi="Cambria Math" w:cstheme="majorBidi"/>
                <w:b w:val="0"/>
                <w:sz w:val="24"/>
              </w:rPr>
            </m:ctrlPr>
          </m:sSupPr>
          <m:e>
            <m:r>
              <w:rPr>
                <w:rFonts w:ascii="Cambria Math" w:hAnsi="Cambria Math" w:cstheme="majorBidi"/>
                <w:sz w:val="24"/>
              </w:rPr>
              <m:t>nm</m:t>
            </m:r>
          </m:e>
          <m:sup>
            <m:r>
              <w:rPr>
                <w:rFonts w:ascii="Cambria Math" w:hAnsi="Cambria Math" w:cstheme="majorBidi"/>
                <w:sz w:val="24"/>
              </w:rPr>
              <m:t>-1</m:t>
            </m:r>
          </m:sup>
        </m:sSup>
      </m:oMath>
      <w:r w:rsidR="00347758">
        <w:rPr>
          <w:rFonts w:asciiTheme="majorBidi" w:hAnsiTheme="majorBidi" w:cstheme="majorBidi" w:hint="eastAsia"/>
          <w:b w:val="0"/>
          <w:sz w:val="24"/>
        </w:rPr>
        <w:t xml:space="preserve">. (d) </w:t>
      </w:r>
      <w:r w:rsidR="00347758">
        <w:rPr>
          <w:rFonts w:asciiTheme="majorBidi" w:hAnsiTheme="majorBidi" w:cstheme="majorBidi" w:hint="eastAsia"/>
          <w:b w:val="0"/>
          <w:sz w:val="24"/>
        </w:rPr>
        <w:t xml:space="preserve">Curved </w:t>
      </w:r>
      <w:proofErr w:type="gramStart"/>
      <w:r w:rsidR="00347758">
        <w:rPr>
          <w:rFonts w:asciiTheme="majorBidi" w:hAnsiTheme="majorBidi" w:cstheme="majorBidi" w:hint="eastAsia"/>
          <w:b w:val="0"/>
          <w:sz w:val="24"/>
        </w:rPr>
        <w:t>CNT</w:t>
      </w:r>
      <w:r w:rsidR="00347758">
        <w:rPr>
          <w:rFonts w:asciiTheme="majorBidi" w:hAnsiTheme="majorBidi" w:cstheme="majorBidi" w:hint="eastAsia"/>
          <w:b w:val="0"/>
          <w:sz w:val="24"/>
        </w:rPr>
        <w:t xml:space="preserve"> </w:t>
      </w:r>
      <w:proofErr w:type="gramEnd"/>
      <m:oMath>
        <m:r>
          <m:rPr>
            <m:sty m:val="p"/>
          </m:rPr>
          <w:rPr>
            <w:rFonts w:ascii="Cambria Math" w:hAnsi="Cambria Math" w:cstheme="majorBidi"/>
            <w:sz w:val="24"/>
          </w:rPr>
          <m:t>δ=0.</m:t>
        </m:r>
        <m:r>
          <m:rPr>
            <m:sty m:val="p"/>
          </m:rPr>
          <w:rPr>
            <w:rFonts w:ascii="Cambria Math" w:hAnsi="Cambria Math" w:cstheme="majorBidi"/>
            <w:sz w:val="24"/>
          </w:rPr>
          <m:t>282</m:t>
        </m:r>
        <m:sSup>
          <m:sSupPr>
            <m:ctrlPr>
              <w:rPr>
                <w:rFonts w:ascii="Cambria Math" w:hAnsi="Cambria Math" w:cstheme="majorBidi"/>
                <w:b w:val="0"/>
                <w:sz w:val="24"/>
              </w:rPr>
            </m:ctrlPr>
          </m:sSupPr>
          <m:e>
            <m:r>
              <w:rPr>
                <w:rFonts w:ascii="Cambria Math" w:hAnsi="Cambria Math" w:cstheme="majorBidi"/>
                <w:sz w:val="24"/>
              </w:rPr>
              <m:t>nm</m:t>
            </m:r>
          </m:e>
          <m:sup>
            <m:r>
              <w:rPr>
                <w:rFonts w:ascii="Cambria Math" w:hAnsi="Cambria Math" w:cstheme="majorBidi"/>
                <w:sz w:val="24"/>
              </w:rPr>
              <m:t>-1</m:t>
            </m:r>
          </m:sup>
        </m:sSup>
      </m:oMath>
      <w:r w:rsidR="00347758">
        <w:rPr>
          <w:rFonts w:asciiTheme="majorBidi" w:hAnsiTheme="majorBidi" w:cstheme="majorBidi" w:hint="eastAsia"/>
          <w:b w:val="0"/>
          <w:sz w:val="24"/>
        </w:rPr>
        <w:t>.</w:t>
      </w:r>
    </w:p>
    <w:p w14:paraId="63069756" w14:textId="67931639" w:rsidR="00887530" w:rsidRDefault="00887530" w:rsidP="00BF3B43">
      <w:pPr>
        <w:pStyle w:val="1"/>
        <w:numPr>
          <w:ilvl w:val="0"/>
          <w:numId w:val="0"/>
        </w:numPr>
        <w:rPr>
          <w:rFonts w:asciiTheme="majorBidi" w:hAnsiTheme="majorBidi" w:cstheme="majorBidi" w:hint="eastAsia"/>
          <w:b w:val="0"/>
          <w:sz w:val="24"/>
        </w:rPr>
      </w:pPr>
      <w:r>
        <w:rPr>
          <w:rFonts w:asciiTheme="majorBidi" w:hAnsiTheme="majorBidi" w:cstheme="majorBidi" w:hint="eastAsia"/>
          <w:b w:val="0"/>
          <w:sz w:val="24"/>
        </w:rPr>
        <w:t xml:space="preserve">The periodic boundary conditions are imposed for the RVE, namely the CNT network should </w:t>
      </w:r>
      <w:r>
        <w:rPr>
          <w:rFonts w:asciiTheme="majorBidi" w:hAnsiTheme="majorBidi" w:cstheme="majorBidi" w:hint="eastAsia"/>
          <w:b w:val="0"/>
          <w:sz w:val="24"/>
        </w:rPr>
        <w:t>repeat periodically in space</w:t>
      </w:r>
      <w:r>
        <w:rPr>
          <w:rFonts w:asciiTheme="majorBidi" w:hAnsiTheme="majorBidi" w:cstheme="majorBidi" w:hint="eastAsia"/>
          <w:b w:val="0"/>
          <w:sz w:val="24"/>
        </w:rPr>
        <w:t xml:space="preserve">. To this end, pseudo RVEs surrounding the actual RVE are also created when generating the CNT network. As shown in </w:t>
      </w:r>
      <w:proofErr w:type="spellStart"/>
      <w:proofErr w:type="gramStart"/>
      <w:r>
        <w:rPr>
          <w:rFonts w:asciiTheme="majorBidi" w:hAnsiTheme="majorBidi" w:cstheme="majorBidi" w:hint="eastAsia"/>
          <w:b w:val="0"/>
          <w:sz w:val="24"/>
        </w:rPr>
        <w:t>Fig.xxx</w:t>
      </w:r>
      <w:proofErr w:type="spellEnd"/>
      <w:r>
        <w:rPr>
          <w:rFonts w:asciiTheme="majorBidi" w:hAnsiTheme="majorBidi" w:cstheme="majorBidi" w:hint="eastAsia"/>
          <w:b w:val="0"/>
          <w:sz w:val="24"/>
        </w:rPr>
        <w:t>(</w:t>
      </w:r>
      <w:proofErr w:type="gramEnd"/>
      <w:r>
        <w:rPr>
          <w:rFonts w:asciiTheme="majorBidi" w:hAnsiTheme="majorBidi" w:cstheme="majorBidi" w:hint="eastAsia"/>
          <w:b w:val="0"/>
          <w:sz w:val="24"/>
        </w:rPr>
        <w:t xml:space="preserve">a), the box with solid edges is the actual RVE and other boxes with dashed edges are </w:t>
      </w:r>
      <w:r>
        <w:rPr>
          <w:rFonts w:asciiTheme="majorBidi" w:hAnsiTheme="majorBidi" w:cstheme="majorBidi"/>
          <w:b w:val="0"/>
          <w:sz w:val="24"/>
        </w:rPr>
        <w:t>pseudo</w:t>
      </w:r>
      <w:r>
        <w:rPr>
          <w:rFonts w:asciiTheme="majorBidi" w:hAnsiTheme="majorBidi" w:cstheme="majorBidi" w:hint="eastAsia"/>
          <w:b w:val="0"/>
          <w:sz w:val="24"/>
        </w:rPr>
        <w:t xml:space="preserve"> RVEs. When adding a new CNT into the network, the copies of this CNT are also added into the </w:t>
      </w:r>
      <w:r>
        <w:rPr>
          <w:rFonts w:asciiTheme="majorBidi" w:hAnsiTheme="majorBidi" w:cstheme="majorBidi"/>
          <w:b w:val="0"/>
          <w:sz w:val="24"/>
        </w:rPr>
        <w:t>pseudo</w:t>
      </w:r>
      <w:r>
        <w:rPr>
          <w:rFonts w:asciiTheme="majorBidi" w:hAnsiTheme="majorBidi" w:cstheme="majorBidi" w:hint="eastAsia"/>
          <w:b w:val="0"/>
          <w:sz w:val="24"/>
        </w:rPr>
        <w:t xml:space="preserve"> surrounding RVEs. In </w:t>
      </w:r>
      <w:proofErr w:type="spellStart"/>
      <w:proofErr w:type="gramStart"/>
      <w:r>
        <w:rPr>
          <w:rFonts w:asciiTheme="majorBidi" w:hAnsiTheme="majorBidi" w:cstheme="majorBidi" w:hint="eastAsia"/>
          <w:b w:val="0"/>
          <w:sz w:val="24"/>
        </w:rPr>
        <w:t>Figure.xxx</w:t>
      </w:r>
      <w:proofErr w:type="spellEnd"/>
      <w:r>
        <w:rPr>
          <w:rFonts w:asciiTheme="majorBidi" w:hAnsiTheme="majorBidi" w:cstheme="majorBidi" w:hint="eastAsia"/>
          <w:b w:val="0"/>
          <w:sz w:val="24"/>
        </w:rPr>
        <w:t>(</w:t>
      </w:r>
      <w:proofErr w:type="gramEnd"/>
      <w:r>
        <w:rPr>
          <w:rFonts w:asciiTheme="majorBidi" w:hAnsiTheme="majorBidi" w:cstheme="majorBidi" w:hint="eastAsia"/>
          <w:b w:val="0"/>
          <w:sz w:val="24"/>
        </w:rPr>
        <w:t xml:space="preserve">a), the four thick segments are the CNTs added into the actual RVE, and other thin segments are their copies </w:t>
      </w:r>
      <w:r w:rsidR="00936B29">
        <w:rPr>
          <w:rFonts w:asciiTheme="majorBidi" w:hAnsiTheme="majorBidi" w:cstheme="majorBidi" w:hint="eastAsia"/>
          <w:b w:val="0"/>
          <w:sz w:val="24"/>
        </w:rPr>
        <w:t xml:space="preserve">added </w:t>
      </w:r>
      <w:r>
        <w:rPr>
          <w:rFonts w:asciiTheme="majorBidi" w:hAnsiTheme="majorBidi" w:cstheme="majorBidi" w:hint="eastAsia"/>
          <w:b w:val="0"/>
          <w:sz w:val="24"/>
        </w:rPr>
        <w:t>in</w:t>
      </w:r>
      <w:r w:rsidR="00936B29">
        <w:rPr>
          <w:rFonts w:asciiTheme="majorBidi" w:hAnsiTheme="majorBidi" w:cstheme="majorBidi" w:hint="eastAsia"/>
          <w:b w:val="0"/>
          <w:sz w:val="24"/>
        </w:rPr>
        <w:t>to</w:t>
      </w:r>
      <w:r>
        <w:rPr>
          <w:rFonts w:asciiTheme="majorBidi" w:hAnsiTheme="majorBidi" w:cstheme="majorBidi" w:hint="eastAsia"/>
          <w:b w:val="0"/>
          <w:sz w:val="24"/>
        </w:rPr>
        <w:t xml:space="preserve"> the surrounding RVEs. Finally as shown in </w:t>
      </w:r>
      <w:proofErr w:type="spellStart"/>
      <w:proofErr w:type="gramStart"/>
      <w:r>
        <w:rPr>
          <w:rFonts w:asciiTheme="majorBidi" w:hAnsiTheme="majorBidi" w:cstheme="majorBidi" w:hint="eastAsia"/>
          <w:b w:val="0"/>
          <w:sz w:val="24"/>
        </w:rPr>
        <w:t>Fig.xxx</w:t>
      </w:r>
      <w:proofErr w:type="spellEnd"/>
      <w:r>
        <w:rPr>
          <w:rFonts w:asciiTheme="majorBidi" w:hAnsiTheme="majorBidi" w:cstheme="majorBidi" w:hint="eastAsia"/>
          <w:b w:val="0"/>
          <w:sz w:val="24"/>
        </w:rPr>
        <w:t>(</w:t>
      </w:r>
      <w:proofErr w:type="gramEnd"/>
      <w:r>
        <w:rPr>
          <w:rFonts w:asciiTheme="majorBidi" w:hAnsiTheme="majorBidi" w:cstheme="majorBidi" w:hint="eastAsia"/>
          <w:b w:val="0"/>
          <w:sz w:val="24"/>
        </w:rPr>
        <w:t xml:space="preserve">b), the CNT network in the actual RVE must </w:t>
      </w:r>
      <w:r>
        <w:rPr>
          <w:rFonts w:asciiTheme="majorBidi" w:hAnsiTheme="majorBidi" w:cstheme="majorBidi"/>
          <w:b w:val="0"/>
          <w:sz w:val="24"/>
        </w:rPr>
        <w:t>rigorously</w:t>
      </w:r>
      <w:r>
        <w:rPr>
          <w:rFonts w:asciiTheme="majorBidi" w:hAnsiTheme="majorBidi" w:cstheme="majorBidi" w:hint="eastAsia"/>
          <w:b w:val="0"/>
          <w:sz w:val="24"/>
        </w:rPr>
        <w:t xml:space="preserve"> fulfill the </w:t>
      </w:r>
      <w:r>
        <w:rPr>
          <w:rFonts w:asciiTheme="majorBidi" w:hAnsiTheme="majorBidi" w:cstheme="majorBidi" w:hint="eastAsia"/>
          <w:b w:val="0"/>
          <w:sz w:val="24"/>
        </w:rPr>
        <w:t>periodic boundary conditions</w:t>
      </w:r>
      <w:r>
        <w:rPr>
          <w:rFonts w:asciiTheme="majorBidi" w:hAnsiTheme="majorBidi" w:cstheme="majorBidi" w:hint="eastAsia"/>
          <w:b w:val="0"/>
          <w:sz w:val="24"/>
        </w:rPr>
        <w:t>.</w:t>
      </w:r>
    </w:p>
    <w:p w14:paraId="094D15B3" w14:textId="141113C2" w:rsidR="00936B29" w:rsidRDefault="00936B29" w:rsidP="00936B29">
      <w:pPr>
        <w:pStyle w:val="1"/>
        <w:numPr>
          <w:ilvl w:val="0"/>
          <w:numId w:val="0"/>
        </w:numPr>
        <w:jc w:val="center"/>
        <w:rPr>
          <w:rFonts w:asciiTheme="majorBidi" w:hAnsiTheme="majorBidi" w:cstheme="majorBidi" w:hint="eastAsia"/>
          <w:b w:val="0"/>
          <w:sz w:val="24"/>
        </w:rPr>
      </w:pPr>
      <w:r>
        <w:rPr>
          <w:rFonts w:asciiTheme="majorBidi" w:hAnsiTheme="majorBidi" w:cstheme="majorBidi"/>
          <w:b w:val="0"/>
          <w:noProof/>
          <w:sz w:val="24"/>
        </w:rPr>
        <w:lastRenderedPageBreak/>
        <w:drawing>
          <wp:inline distT="0" distB="0" distL="0" distR="0" wp14:anchorId="728170CA" wp14:editId="65C62C3B">
            <wp:extent cx="4133850" cy="2168507"/>
            <wp:effectExtent l="0" t="0" r="0" b="3810"/>
            <wp:docPr id="32" name="图片 32" descr="F:\Academic Research\Literatures\Public Papers\Publication_UoT\paper1\Periodic_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ademic Research\Literatures\Public Papers\Publication_UoT\paper1\Periodic_bc.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4356" cy="2168773"/>
                    </a:xfrm>
                    <a:prstGeom prst="rect">
                      <a:avLst/>
                    </a:prstGeom>
                    <a:noFill/>
                    <a:ln>
                      <a:noFill/>
                    </a:ln>
                  </pic:spPr>
                </pic:pic>
              </a:graphicData>
            </a:graphic>
          </wp:inline>
        </w:drawing>
      </w:r>
    </w:p>
    <w:p w14:paraId="7E9BB07E" w14:textId="4BDFE808" w:rsidR="00936B29" w:rsidRDefault="00347758" w:rsidP="00936B29">
      <w:pPr>
        <w:pStyle w:val="1"/>
        <w:numPr>
          <w:ilvl w:val="0"/>
          <w:numId w:val="0"/>
        </w:numPr>
        <w:jc w:val="center"/>
        <w:rPr>
          <w:rFonts w:asciiTheme="majorBidi" w:hAnsiTheme="majorBidi" w:cstheme="majorBidi" w:hint="eastAsia"/>
          <w:b w:val="0"/>
          <w:sz w:val="24"/>
        </w:rPr>
      </w:pPr>
      <w:proofErr w:type="spellStart"/>
      <w:r>
        <w:rPr>
          <w:rFonts w:asciiTheme="majorBidi" w:hAnsiTheme="majorBidi" w:cstheme="majorBidi" w:hint="eastAsia"/>
          <w:b w:val="0"/>
          <w:sz w:val="24"/>
        </w:rPr>
        <w:t>Fig.xxx</w:t>
      </w:r>
      <w:proofErr w:type="spellEnd"/>
      <w:r>
        <w:rPr>
          <w:rFonts w:asciiTheme="majorBidi" w:hAnsiTheme="majorBidi" w:cstheme="majorBidi" w:hint="eastAsia"/>
          <w:b w:val="0"/>
          <w:sz w:val="24"/>
        </w:rPr>
        <w:t xml:space="preserve">. The algorithm of imposing the periodic boundary conditions: (a) </w:t>
      </w:r>
      <w:proofErr w:type="gramStart"/>
      <w:r>
        <w:rPr>
          <w:rFonts w:asciiTheme="majorBidi" w:hAnsiTheme="majorBidi" w:cstheme="majorBidi" w:hint="eastAsia"/>
          <w:b w:val="0"/>
          <w:sz w:val="24"/>
        </w:rPr>
        <w:t>The</w:t>
      </w:r>
      <w:proofErr w:type="gramEnd"/>
      <w:r>
        <w:rPr>
          <w:rFonts w:asciiTheme="majorBidi" w:hAnsiTheme="majorBidi" w:cstheme="majorBidi" w:hint="eastAsia"/>
          <w:b w:val="0"/>
          <w:sz w:val="24"/>
        </w:rPr>
        <w:t xml:space="preserve"> box with solid edges is the actual RVE while other boxes with dashed edges are the pseudo RVEs. The four thick segments are the CNTs dispersed into the actual RVE and the thin segments in a same color are the copies of this CNT in pseudo RVEs. (b) The CNT network in the actual RVE must rigorously fulfill the periodic boundary conditions.</w:t>
      </w:r>
    </w:p>
    <w:p w14:paraId="29BDFDE4" w14:textId="735C7C50" w:rsidR="00936B29" w:rsidRDefault="00887530" w:rsidP="00936B29">
      <w:pPr>
        <w:pStyle w:val="1"/>
        <w:numPr>
          <w:ilvl w:val="0"/>
          <w:numId w:val="0"/>
        </w:numPr>
        <w:rPr>
          <w:rFonts w:asciiTheme="majorBidi" w:hAnsiTheme="majorBidi" w:cstheme="majorBidi"/>
          <w:b w:val="0"/>
          <w:sz w:val="24"/>
        </w:rPr>
      </w:pPr>
      <w:r>
        <w:rPr>
          <w:rFonts w:asciiTheme="majorBidi" w:hAnsiTheme="majorBidi" w:cstheme="majorBidi" w:hint="eastAsia"/>
          <w:b w:val="0"/>
          <w:sz w:val="24"/>
        </w:rPr>
        <w:t>In this paper, the CNTs are fully dispersed into the polymer, namely the minimal distance of any two CNT</w:t>
      </w:r>
      <w:r w:rsidR="00936B29">
        <w:rPr>
          <w:rFonts w:asciiTheme="majorBidi" w:hAnsiTheme="majorBidi" w:cstheme="majorBidi" w:hint="eastAsia"/>
          <w:b w:val="0"/>
          <w:sz w:val="24"/>
        </w:rPr>
        <w:t>s</w:t>
      </w:r>
      <w:r>
        <w:rPr>
          <w:rFonts w:asciiTheme="majorBidi" w:hAnsiTheme="majorBidi" w:cstheme="majorBidi" w:hint="eastAsia"/>
          <w:b w:val="0"/>
          <w:sz w:val="24"/>
        </w:rPr>
        <w:t xml:space="preserve"> must larger than </w:t>
      </w:r>
      <m:oMath>
        <m:r>
          <m:rPr>
            <m:sty m:val="p"/>
          </m:rPr>
          <w:rPr>
            <w:rFonts w:ascii="Cambria Math" w:hAnsi="Cambria Math" w:cstheme="majorBidi"/>
            <w:sz w:val="24"/>
          </w:rPr>
          <m:t>2</m:t>
        </m:r>
        <m:sSub>
          <m:sSubPr>
            <m:ctrlPr>
              <w:rPr>
                <w:rFonts w:ascii="Cambria Math" w:hAnsi="Cambria Math" w:cstheme="majorBidi"/>
                <w:b w:val="0"/>
                <w:sz w:val="24"/>
              </w:rPr>
            </m:ctrlPr>
          </m:sSubPr>
          <m:e>
            <m:r>
              <w:rPr>
                <w:rFonts w:ascii="Cambria Math" w:hAnsi="Cambria Math" w:cstheme="majorBidi"/>
                <w:sz w:val="24"/>
              </w:rPr>
              <m:t>r</m:t>
            </m:r>
          </m:e>
          <m:sub>
            <m:r>
              <m:rPr>
                <m:sty m:val="p"/>
              </m:rPr>
              <w:rPr>
                <w:rFonts w:ascii="Cambria Math" w:hAnsi="Cambria Math" w:cstheme="majorBidi"/>
                <w:sz w:val="24"/>
              </w:rPr>
              <m:t>CNT</m:t>
            </m:r>
          </m:sub>
        </m:sSub>
        <m:r>
          <w:rPr>
            <w:rFonts w:ascii="Cambria Math" w:hAnsi="Cambria Math" w:cstheme="majorBidi"/>
            <w:sz w:val="24"/>
          </w:rPr>
          <m:t>+</m:t>
        </m:r>
        <m:sSub>
          <m:sSubPr>
            <m:ctrlPr>
              <w:rPr>
                <w:rFonts w:ascii="Cambria Math" w:hAnsi="Cambria Math" w:cstheme="majorBidi"/>
                <w:b w:val="0"/>
                <w:sz w:val="24"/>
              </w:rPr>
            </m:ctrlPr>
          </m:sSubPr>
          <m:e>
            <m:r>
              <m:rPr>
                <m:nor/>
              </m:rPr>
              <w:rPr>
                <w:rFonts w:asciiTheme="majorBidi" w:hAnsiTheme="majorBidi" w:cstheme="majorBidi"/>
                <w:b w:val="0"/>
                <w:i/>
                <w:sz w:val="24"/>
              </w:rPr>
              <m:t>d</m:t>
            </m:r>
          </m:e>
          <m:sub>
            <m:r>
              <m:rPr>
                <m:nor/>
              </m:rPr>
              <w:rPr>
                <w:rFonts w:asciiTheme="majorBidi" w:hAnsiTheme="majorBidi" w:cstheme="majorBidi"/>
                <w:b w:val="0"/>
                <w:sz w:val="24"/>
              </w:rPr>
              <m:t xml:space="preserve"> VDW</m:t>
            </m:r>
          </m:sub>
        </m:sSub>
      </m:oMath>
      <w:r w:rsidR="00936B29">
        <w:rPr>
          <w:rFonts w:asciiTheme="majorBidi" w:hAnsiTheme="majorBidi" w:cstheme="majorBidi" w:hint="eastAsia"/>
          <w:b w:val="0"/>
          <w:sz w:val="24"/>
        </w:rPr>
        <w:t xml:space="preserve">, </w:t>
      </w:r>
      <w:r w:rsidR="00936B29" w:rsidRPr="002C3C97">
        <w:rPr>
          <w:rFonts w:asciiTheme="majorBidi" w:hAnsiTheme="majorBidi" w:cstheme="majorBidi"/>
          <w:b w:val="0"/>
          <w:sz w:val="24"/>
        </w:rPr>
        <w:t xml:space="preserve">where </w:t>
      </w:r>
      <m:oMath>
        <m:sSub>
          <m:sSubPr>
            <m:ctrlPr>
              <w:rPr>
                <w:rFonts w:ascii="Cambria Math" w:hAnsi="Cambria Math" w:cstheme="majorBidi"/>
                <w:b w:val="0"/>
                <w:sz w:val="24"/>
              </w:rPr>
            </m:ctrlPr>
          </m:sSubPr>
          <m:e>
            <m:r>
              <m:rPr>
                <m:nor/>
              </m:rPr>
              <w:rPr>
                <w:rFonts w:asciiTheme="majorBidi" w:hAnsiTheme="majorBidi" w:cstheme="majorBidi"/>
                <w:b w:val="0"/>
                <w:i/>
                <w:sz w:val="24"/>
              </w:rPr>
              <m:t>d</m:t>
            </m:r>
          </m:e>
          <m:sub>
            <m:r>
              <m:rPr>
                <m:nor/>
              </m:rPr>
              <w:rPr>
                <w:rFonts w:asciiTheme="majorBidi" w:hAnsiTheme="majorBidi" w:cstheme="majorBidi"/>
                <w:b w:val="0"/>
                <w:sz w:val="24"/>
              </w:rPr>
              <m:t xml:space="preserve"> VDW</m:t>
            </m:r>
          </m:sub>
        </m:sSub>
        <m:r>
          <m:rPr>
            <m:sty m:val="b"/>
          </m:rPr>
          <w:rPr>
            <w:rFonts w:ascii="Cambria Math" w:hAnsi="Cambria Math" w:cstheme="majorBidi"/>
            <w:sz w:val="24"/>
          </w:rPr>
          <m:t>=</m:t>
        </m:r>
        <m:r>
          <m:rPr>
            <m:nor/>
          </m:rPr>
          <w:rPr>
            <w:rFonts w:asciiTheme="majorBidi" w:hAnsiTheme="majorBidi" w:cstheme="majorBidi"/>
            <w:b w:val="0"/>
            <w:sz w:val="24"/>
          </w:rPr>
          <m:t>0.34</m:t>
        </m:r>
        <m:r>
          <m:rPr>
            <m:nor/>
          </m:rPr>
          <w:rPr>
            <w:rFonts w:ascii="Cambria Math" w:hAnsiTheme="majorBidi" w:cstheme="majorBidi"/>
            <w:b w:val="0"/>
            <w:sz w:val="24"/>
          </w:rPr>
          <m:t xml:space="preserve"> </m:t>
        </m:r>
        <m:r>
          <m:rPr>
            <m:nor/>
          </m:rPr>
          <w:rPr>
            <w:rFonts w:asciiTheme="majorBidi" w:hAnsiTheme="majorBidi" w:cstheme="majorBidi"/>
            <w:b w:val="0"/>
            <w:sz w:val="24"/>
          </w:rPr>
          <m:t>nm</m:t>
        </m:r>
      </m:oMath>
      <w:r w:rsidR="00936B29" w:rsidRPr="002C3C97">
        <w:rPr>
          <w:rFonts w:asciiTheme="majorBidi" w:hAnsiTheme="majorBidi" w:cstheme="majorBidi"/>
          <w:b w:val="0"/>
          <w:sz w:val="24"/>
        </w:rPr>
        <w:t xml:space="preserve"> is the distance of Van Der Waals </w:t>
      </w:r>
      <w:r w:rsidR="00936B29">
        <w:rPr>
          <w:rFonts w:asciiTheme="majorBidi" w:hAnsiTheme="majorBidi" w:cstheme="majorBidi" w:hint="eastAsia"/>
          <w:b w:val="0"/>
          <w:sz w:val="24"/>
        </w:rPr>
        <w:t xml:space="preserve">force </w:t>
      </w:r>
      <w:r w:rsidR="00936B29" w:rsidRPr="002C3C97">
        <w:rPr>
          <w:rFonts w:asciiTheme="majorBidi" w:hAnsiTheme="majorBidi" w:cstheme="majorBidi"/>
          <w:b w:val="0"/>
          <w:sz w:val="24"/>
        </w:rPr>
        <w:fldChar w:fldCharType="begin"/>
      </w:r>
      <w:r w:rsidR="00936B29">
        <w:rPr>
          <w:rFonts w:asciiTheme="majorBidi" w:hAnsiTheme="majorBidi" w:cstheme="majorBidi"/>
          <w:b w:val="0"/>
          <w:sz w:val="24"/>
        </w:rPr>
        <w:instrText xml:space="preserve"> ADDIN ZOTERO_ITEM CSL_CITATION {"citationID":"rFYSA1jG","properties":{"formattedCitation":"[43]","plainCitation":"[43]","noteIndex":0},"citationItems":[{"id":1451,"uris":["http://zotero.org/users/2762625/items/UITJ973I"],"uri":["http://zotero.org/users/2762625/items/UITJ973I"],"itemData":{"id":1451,"type":"article-journal","title":"Multiscale modeling of the coupled electromechanical behavior of multifunctional nanocomposites","container-title":"Composite Structures","page":"826-835","volume":"208","source":"Crossref","DOI":"10.1016/j.compstruct.2018.10.066","ISSN":"02638223","language":"en","author":[{"family":"Alian","given":"A.R."},{"family":"Meguid","given":"S.A."}],"issued":{"date-parts":[["2019",1]]}}}],"schema":"https://github.com/citation-style-language/schema/raw/master/csl-citation.json"} </w:instrText>
      </w:r>
      <w:r w:rsidR="00936B29" w:rsidRPr="002C3C97">
        <w:rPr>
          <w:rFonts w:asciiTheme="majorBidi" w:hAnsiTheme="majorBidi" w:cstheme="majorBidi"/>
          <w:b w:val="0"/>
          <w:sz w:val="24"/>
        </w:rPr>
        <w:fldChar w:fldCharType="separate"/>
      </w:r>
      <w:r w:rsidR="00936B29" w:rsidRPr="0044749E">
        <w:rPr>
          <w:sz w:val="24"/>
        </w:rPr>
        <w:t>[43]</w:t>
      </w:r>
      <w:r w:rsidR="00936B29" w:rsidRPr="002C3C97">
        <w:rPr>
          <w:rFonts w:asciiTheme="majorBidi" w:hAnsiTheme="majorBidi" w:cstheme="majorBidi"/>
          <w:b w:val="0"/>
          <w:sz w:val="24"/>
        </w:rPr>
        <w:fldChar w:fldCharType="end"/>
      </w:r>
      <w:r w:rsidR="00936B29" w:rsidRPr="002C3C97">
        <w:rPr>
          <w:rFonts w:asciiTheme="majorBidi" w:hAnsiTheme="majorBidi" w:cstheme="majorBidi"/>
          <w:b w:val="0"/>
          <w:sz w:val="24"/>
        </w:rPr>
        <w:t>.</w:t>
      </w:r>
      <w:r w:rsidR="00936B29" w:rsidRPr="00CF3466">
        <w:rPr>
          <w:rFonts w:asciiTheme="majorBidi" w:hAnsiTheme="majorBidi" w:cstheme="majorBidi"/>
          <w:b w:val="0"/>
          <w:sz w:val="24"/>
        </w:rPr>
        <w:t xml:space="preserve"> </w:t>
      </w:r>
      <w:r w:rsidR="00936B29">
        <w:rPr>
          <w:rFonts w:asciiTheme="majorBidi" w:hAnsiTheme="majorBidi" w:cstheme="majorBidi" w:hint="eastAsia"/>
          <w:b w:val="0"/>
          <w:sz w:val="24"/>
        </w:rPr>
        <w:t xml:space="preserve">The distance requirement must be checked when adding a new CNT. In summary, </w:t>
      </w:r>
      <w:proofErr w:type="spellStart"/>
      <w:r w:rsidR="00936B29">
        <w:rPr>
          <w:rFonts w:asciiTheme="majorBidi" w:hAnsiTheme="majorBidi" w:cstheme="majorBidi" w:hint="eastAsia"/>
          <w:b w:val="0"/>
          <w:sz w:val="24"/>
        </w:rPr>
        <w:t>Fig.xxx</w:t>
      </w:r>
      <w:proofErr w:type="spellEnd"/>
      <w:r w:rsidR="00936B29">
        <w:rPr>
          <w:rFonts w:asciiTheme="majorBidi" w:hAnsiTheme="majorBidi" w:cstheme="majorBidi" w:hint="eastAsia"/>
          <w:b w:val="0"/>
          <w:sz w:val="24"/>
        </w:rPr>
        <w:t xml:space="preserve"> shows the flowchart of the steps to create a CNT network with periodic boundary conditions.</w:t>
      </w:r>
    </w:p>
    <w:p w14:paraId="0E9C5685" w14:textId="3AC1E596" w:rsidR="00887530" w:rsidRDefault="00936B29" w:rsidP="00936B29">
      <w:pPr>
        <w:pStyle w:val="1"/>
        <w:numPr>
          <w:ilvl w:val="0"/>
          <w:numId w:val="0"/>
        </w:numPr>
        <w:jc w:val="center"/>
        <w:rPr>
          <w:rFonts w:asciiTheme="majorBidi" w:hAnsiTheme="majorBidi" w:cstheme="majorBidi" w:hint="eastAsia"/>
          <w:b w:val="0"/>
          <w:sz w:val="24"/>
        </w:rPr>
      </w:pPr>
      <w:r>
        <w:rPr>
          <w:rFonts w:asciiTheme="majorBidi" w:hAnsiTheme="majorBidi" w:cstheme="majorBidi"/>
          <w:b w:val="0"/>
          <w:noProof/>
          <w:sz w:val="24"/>
        </w:rPr>
        <w:lastRenderedPageBreak/>
        <w:drawing>
          <wp:inline distT="0" distB="0" distL="0" distR="0" wp14:anchorId="1EC853FE" wp14:editId="0F60A232">
            <wp:extent cx="3438525" cy="3830256"/>
            <wp:effectExtent l="0" t="0" r="0" b="0"/>
            <wp:docPr id="33" name="图片 33" descr="F:\Academic Research\Literatures\Public Papers\Publication_UoT\paper1\CNT_network_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ademic Research\Literatures\Public Papers\Publication_UoT\paper1\CNT_network_generat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38525" cy="3830256"/>
                    </a:xfrm>
                    <a:prstGeom prst="rect">
                      <a:avLst/>
                    </a:prstGeom>
                    <a:noFill/>
                    <a:ln>
                      <a:noFill/>
                    </a:ln>
                  </pic:spPr>
                </pic:pic>
              </a:graphicData>
            </a:graphic>
          </wp:inline>
        </w:drawing>
      </w:r>
    </w:p>
    <w:p w14:paraId="093B1B14" w14:textId="3B8A899C" w:rsidR="00936B29" w:rsidRPr="00936B29" w:rsidRDefault="00936B29" w:rsidP="00936B29">
      <w:pPr>
        <w:pStyle w:val="1"/>
        <w:numPr>
          <w:ilvl w:val="0"/>
          <w:numId w:val="0"/>
        </w:numPr>
        <w:jc w:val="center"/>
        <w:rPr>
          <w:rFonts w:asciiTheme="majorBidi" w:hAnsiTheme="majorBidi" w:cstheme="majorBidi" w:hint="eastAsia"/>
          <w:b w:val="0"/>
          <w:sz w:val="24"/>
        </w:rPr>
      </w:pPr>
      <w:proofErr w:type="spellStart"/>
      <w:r>
        <w:rPr>
          <w:rFonts w:asciiTheme="majorBidi" w:hAnsiTheme="majorBidi" w:cstheme="majorBidi" w:hint="eastAsia"/>
          <w:b w:val="0"/>
          <w:sz w:val="24"/>
        </w:rPr>
        <w:t>Fig.xxx</w:t>
      </w:r>
      <w:proofErr w:type="spellEnd"/>
      <w:r>
        <w:rPr>
          <w:rFonts w:asciiTheme="majorBidi" w:hAnsiTheme="majorBidi" w:cstheme="majorBidi" w:hint="eastAsia"/>
          <w:b w:val="0"/>
          <w:sz w:val="24"/>
        </w:rPr>
        <w:t>: The flowchart of steps to create a fully dispersed CNT network with periodic boundary conditions.</w:t>
      </w:r>
    </w:p>
    <w:p w14:paraId="3F0F1DF3" w14:textId="77777777" w:rsidR="00676382" w:rsidRPr="00646406" w:rsidRDefault="00676382" w:rsidP="00676382">
      <w:pPr>
        <w:pStyle w:val="1"/>
        <w:rPr>
          <w:rFonts w:asciiTheme="majorBidi" w:hAnsiTheme="majorBidi" w:cstheme="majorBidi"/>
          <w:sz w:val="28"/>
          <w:szCs w:val="28"/>
        </w:rPr>
      </w:pPr>
      <w:r w:rsidRPr="00646406">
        <w:rPr>
          <w:rFonts w:asciiTheme="majorBidi" w:hAnsiTheme="majorBidi" w:cstheme="majorBidi"/>
          <w:sz w:val="28"/>
          <w:szCs w:val="28"/>
        </w:rPr>
        <w:t>Validation and numerical results</w:t>
      </w:r>
    </w:p>
    <w:p w14:paraId="41FCCA92" w14:textId="4A445E5C" w:rsidR="00676382" w:rsidRPr="00CF3466" w:rsidRDefault="00676382" w:rsidP="009E350C">
      <w:pPr>
        <w:pStyle w:val="1"/>
        <w:numPr>
          <w:ilvl w:val="0"/>
          <w:numId w:val="0"/>
        </w:numPr>
        <w:spacing w:before="120"/>
        <w:rPr>
          <w:rFonts w:asciiTheme="majorBidi" w:hAnsiTheme="majorBidi" w:cstheme="majorBidi"/>
          <w:b w:val="0"/>
          <w:sz w:val="24"/>
        </w:rPr>
      </w:pPr>
      <w:r w:rsidRPr="00CF3466">
        <w:rPr>
          <w:rFonts w:asciiTheme="majorBidi" w:hAnsiTheme="majorBidi" w:cstheme="majorBidi"/>
          <w:b w:val="0"/>
          <w:sz w:val="24"/>
        </w:rPr>
        <w:t>In this section, two numerical tests are</w:t>
      </w:r>
      <w:r w:rsidR="007C4E0A">
        <w:rPr>
          <w:rFonts w:asciiTheme="majorBidi" w:hAnsiTheme="majorBidi" w:cstheme="majorBidi"/>
          <w:b w:val="0"/>
          <w:sz w:val="24"/>
        </w:rPr>
        <w:t xml:space="preserve"> first</w:t>
      </w:r>
      <w:r w:rsidRPr="00CF3466">
        <w:rPr>
          <w:rFonts w:asciiTheme="majorBidi" w:hAnsiTheme="majorBidi" w:cstheme="majorBidi"/>
          <w:b w:val="0"/>
          <w:sz w:val="24"/>
        </w:rPr>
        <w:t xml:space="preserve"> presented for the validation of the </w:t>
      </w:r>
      <w:r w:rsidR="007C4E0A">
        <w:rPr>
          <w:rFonts w:asciiTheme="majorBidi" w:hAnsiTheme="majorBidi" w:cstheme="majorBidi"/>
          <w:b w:val="0"/>
          <w:sz w:val="24"/>
        </w:rPr>
        <w:t xml:space="preserve">proposed immersed FE </w:t>
      </w:r>
      <w:r w:rsidR="000A68A0">
        <w:rPr>
          <w:rFonts w:asciiTheme="majorBidi" w:hAnsiTheme="majorBidi" w:cstheme="majorBidi"/>
          <w:b w:val="0"/>
          <w:sz w:val="24"/>
        </w:rPr>
        <w:t>approach</w:t>
      </w:r>
      <w:r w:rsidR="00F105CF">
        <w:rPr>
          <w:rFonts w:asciiTheme="majorBidi" w:hAnsiTheme="majorBidi" w:cstheme="majorBidi"/>
          <w:b w:val="0"/>
          <w:sz w:val="24"/>
        </w:rPr>
        <w:t xml:space="preserve"> by comparing its outputs with those obtained with </w:t>
      </w:r>
      <w:r w:rsidRPr="00CF3466">
        <w:rPr>
          <w:rFonts w:asciiTheme="majorBidi" w:hAnsiTheme="majorBidi" w:cstheme="majorBidi"/>
          <w:b w:val="0"/>
          <w:sz w:val="24"/>
        </w:rPr>
        <w:t xml:space="preserve">the traditional FE method. </w:t>
      </w:r>
      <w:r w:rsidR="00F105CF">
        <w:rPr>
          <w:rFonts w:asciiTheme="majorBidi" w:hAnsiTheme="majorBidi" w:cstheme="majorBidi"/>
          <w:b w:val="0"/>
          <w:sz w:val="24"/>
        </w:rPr>
        <w:t>T</w:t>
      </w:r>
      <w:r w:rsidRPr="00CF3466">
        <w:rPr>
          <w:rFonts w:asciiTheme="majorBidi" w:hAnsiTheme="majorBidi" w:cstheme="majorBidi"/>
          <w:b w:val="0"/>
          <w:sz w:val="24"/>
        </w:rPr>
        <w:t xml:space="preserve">he </w:t>
      </w:r>
      <w:r w:rsidR="000A2AFB">
        <w:rPr>
          <w:rFonts w:asciiTheme="majorBidi" w:hAnsiTheme="majorBidi" w:cstheme="majorBidi"/>
          <w:b w:val="0"/>
          <w:sz w:val="24"/>
        </w:rPr>
        <w:t>i</w:t>
      </w:r>
      <w:r w:rsidRPr="00CF3466">
        <w:rPr>
          <w:rFonts w:asciiTheme="majorBidi" w:hAnsiTheme="majorBidi" w:cstheme="majorBidi"/>
          <w:b w:val="0"/>
          <w:sz w:val="24"/>
        </w:rPr>
        <w:t xml:space="preserve">mmersed FE method is </w:t>
      </w:r>
      <w:r w:rsidR="00897CA5">
        <w:rPr>
          <w:rFonts w:asciiTheme="majorBidi" w:hAnsiTheme="majorBidi" w:cstheme="majorBidi"/>
          <w:b w:val="0"/>
          <w:sz w:val="24"/>
        </w:rPr>
        <w:t xml:space="preserve">then </w:t>
      </w:r>
      <w:r w:rsidRPr="00CF3466">
        <w:rPr>
          <w:rFonts w:asciiTheme="majorBidi" w:hAnsiTheme="majorBidi" w:cstheme="majorBidi"/>
          <w:b w:val="0"/>
          <w:sz w:val="24"/>
        </w:rPr>
        <w:t xml:space="preserve">used to study the influence of CNT waviness </w:t>
      </w:r>
      <w:r w:rsidR="00897CA5">
        <w:rPr>
          <w:rFonts w:asciiTheme="majorBidi" w:hAnsiTheme="majorBidi" w:cstheme="majorBidi"/>
          <w:b w:val="0"/>
          <w:sz w:val="24"/>
        </w:rPr>
        <w:t xml:space="preserve">and volume fraction </w:t>
      </w:r>
      <w:r w:rsidRPr="00CF3466">
        <w:rPr>
          <w:rFonts w:asciiTheme="majorBidi" w:hAnsiTheme="majorBidi" w:cstheme="majorBidi"/>
          <w:b w:val="0"/>
          <w:sz w:val="24"/>
        </w:rPr>
        <w:t xml:space="preserve">on the </w:t>
      </w:r>
      <w:r w:rsidR="00897CA5">
        <w:rPr>
          <w:rFonts w:asciiTheme="majorBidi" w:hAnsiTheme="majorBidi" w:cstheme="majorBidi"/>
          <w:b w:val="0"/>
          <w:sz w:val="24"/>
        </w:rPr>
        <w:t xml:space="preserve">elastic </w:t>
      </w:r>
      <w:r w:rsidRPr="00CF3466">
        <w:rPr>
          <w:rFonts w:asciiTheme="majorBidi" w:hAnsiTheme="majorBidi" w:cstheme="majorBidi"/>
          <w:b w:val="0"/>
          <w:sz w:val="24"/>
        </w:rPr>
        <w:t xml:space="preserve">properties of </w:t>
      </w:r>
      <w:r w:rsidR="00897CA5">
        <w:rPr>
          <w:rFonts w:asciiTheme="majorBidi" w:hAnsiTheme="majorBidi" w:cstheme="majorBidi"/>
          <w:b w:val="0"/>
          <w:sz w:val="24"/>
        </w:rPr>
        <w:t xml:space="preserve">their epoxy-based </w:t>
      </w:r>
      <w:r w:rsidRPr="00CF3466">
        <w:rPr>
          <w:rFonts w:asciiTheme="majorBidi" w:hAnsiTheme="majorBidi" w:cstheme="majorBidi"/>
          <w:b w:val="0"/>
          <w:sz w:val="24"/>
        </w:rPr>
        <w:t>composites.</w:t>
      </w:r>
    </w:p>
    <w:p w14:paraId="19F40DF8" w14:textId="627FC988" w:rsidR="00676382" w:rsidRPr="00CF3466" w:rsidRDefault="00167826" w:rsidP="00676382">
      <w:pPr>
        <w:pStyle w:val="2"/>
        <w:jc w:val="both"/>
        <w:rPr>
          <w:rFonts w:asciiTheme="majorBidi" w:hAnsiTheme="majorBidi" w:cstheme="majorBidi"/>
        </w:rPr>
      </w:pPr>
      <w:bookmarkStart w:id="6" w:name="_Ref532104668"/>
      <w:r>
        <w:rPr>
          <w:rFonts w:asciiTheme="majorBidi" w:hAnsiTheme="majorBidi" w:cstheme="majorBidi"/>
        </w:rPr>
        <w:t>V</w:t>
      </w:r>
      <w:r w:rsidR="00676382" w:rsidRPr="00CF3466">
        <w:rPr>
          <w:rFonts w:asciiTheme="majorBidi" w:hAnsiTheme="majorBidi" w:cstheme="majorBidi"/>
        </w:rPr>
        <w:t>alidation</w:t>
      </w:r>
      <w:bookmarkEnd w:id="6"/>
      <w:r>
        <w:rPr>
          <w:rFonts w:asciiTheme="majorBidi" w:hAnsiTheme="majorBidi" w:cstheme="majorBidi"/>
        </w:rPr>
        <w:t xml:space="preserve"> of an RVE reinforced with a single </w:t>
      </w:r>
      <w:r w:rsidRPr="00CF3466">
        <w:rPr>
          <w:rFonts w:asciiTheme="majorBidi" w:hAnsiTheme="majorBidi" w:cstheme="majorBidi"/>
        </w:rPr>
        <w:t>CNT</w:t>
      </w:r>
    </w:p>
    <w:p w14:paraId="42C8AF25" w14:textId="2489CFBA" w:rsidR="00676382" w:rsidRPr="00CF3466" w:rsidRDefault="00676382" w:rsidP="00065011">
      <w:pPr>
        <w:pStyle w:val="1"/>
        <w:numPr>
          <w:ilvl w:val="0"/>
          <w:numId w:val="0"/>
        </w:numPr>
        <w:rPr>
          <w:rFonts w:asciiTheme="majorBidi" w:hAnsiTheme="majorBidi" w:cstheme="majorBidi"/>
          <w:b w:val="0"/>
          <w:sz w:val="24"/>
        </w:rPr>
      </w:pPr>
      <w:r w:rsidRPr="00CF3466">
        <w:rPr>
          <w:rFonts w:asciiTheme="majorBidi" w:hAnsiTheme="majorBidi" w:cstheme="majorBidi"/>
          <w:b w:val="0"/>
          <w:sz w:val="24"/>
        </w:rPr>
        <w:t xml:space="preserve">In this example, one SWCNT </w:t>
      </w:r>
      <w:r w:rsidR="0048181D">
        <w:rPr>
          <w:rFonts w:asciiTheme="majorBidi" w:hAnsiTheme="majorBidi" w:cstheme="majorBidi"/>
          <w:b w:val="0"/>
          <w:sz w:val="24"/>
        </w:rPr>
        <w:t>of</w:t>
      </w:r>
      <w:r w:rsidRPr="00CF3466">
        <w:rPr>
          <w:rFonts w:asciiTheme="majorBidi" w:hAnsiTheme="majorBidi" w:cstheme="majorBidi"/>
          <w:b w:val="0"/>
          <w:sz w:val="24"/>
        </w:rPr>
        <w:t xml:space="preserve"> (5,5) armchair </w:t>
      </w:r>
      <w:r w:rsidR="0048181D">
        <w:rPr>
          <w:rFonts w:asciiTheme="majorBidi" w:hAnsiTheme="majorBidi" w:cstheme="majorBidi"/>
          <w:b w:val="0"/>
          <w:sz w:val="24"/>
        </w:rPr>
        <w:t xml:space="preserve">chirality and </w:t>
      </w:r>
      <w:r w:rsidRPr="00CF3466">
        <w:rPr>
          <w:rFonts w:asciiTheme="majorBidi" w:hAnsiTheme="majorBidi" w:cstheme="majorBidi"/>
          <w:b w:val="0"/>
          <w:sz w:val="24"/>
        </w:rPr>
        <w:t xml:space="preserve">of </w:t>
      </w:r>
      <w:commentRangeStart w:id="7"/>
      <w:r w:rsidR="00852E78" w:rsidRPr="00852E78">
        <w:rPr>
          <w:rFonts w:asciiTheme="majorBidi" w:hAnsiTheme="majorBidi" w:cstheme="majorBidi"/>
          <w:b w:val="0"/>
          <w:sz w:val="24"/>
          <w:highlight w:val="yellow"/>
        </w:rPr>
        <w:t>diameter</w:t>
      </w:r>
      <w:r w:rsidRPr="00CF3466">
        <w:rPr>
          <w:rFonts w:asciiTheme="majorBidi" w:hAnsiTheme="majorBidi" w:cstheme="majorBidi"/>
          <w:b w:val="0"/>
          <w:sz w:val="24"/>
        </w:rPr>
        <w:t xml:space="preserve"> </w:t>
      </w:r>
      <w:commentRangeEnd w:id="7"/>
      <w:r w:rsidR="004F2EA7">
        <w:rPr>
          <w:rStyle w:val="ac"/>
          <w:rFonts w:asciiTheme="minorHAnsi" w:eastAsiaTheme="minorHAnsi" w:hAnsiTheme="minorHAnsi" w:cstheme="minorBidi"/>
          <w:b w:val="0"/>
          <w:lang w:val="en-CA" w:eastAsia="en-US"/>
        </w:rPr>
        <w:commentReference w:id="7"/>
      </w:r>
      <w:r w:rsidR="00852E78">
        <w:rPr>
          <w:rFonts w:asciiTheme="majorBidi" w:hAnsiTheme="majorBidi" w:cstheme="majorBidi"/>
          <w:b w:val="0"/>
          <w:sz w:val="24"/>
        </w:rPr>
        <w:t>D</w:t>
      </w:r>
      <m:oMath>
        <m:r>
          <m:rPr>
            <m:nor/>
          </m:rPr>
          <w:rPr>
            <w:rFonts w:asciiTheme="majorBidi" w:hAnsiTheme="majorBidi" w:cstheme="majorBidi"/>
            <w:b w:val="0"/>
            <w:i/>
            <w:sz w:val="24"/>
          </w:rPr>
          <m:t xml:space="preserve"> </m:t>
        </m:r>
        <m:r>
          <m:rPr>
            <m:nor/>
          </m:rPr>
          <w:rPr>
            <w:rFonts w:asciiTheme="majorBidi" w:hAnsiTheme="majorBidi" w:cstheme="majorBidi"/>
            <w:b w:val="0"/>
            <w:sz w:val="24"/>
          </w:rPr>
          <m:t>= 0.67</m:t>
        </m:r>
        <m:r>
          <m:rPr>
            <m:nor/>
          </m:rPr>
          <w:rPr>
            <w:rFonts w:ascii="Cambria Math" w:hAnsiTheme="majorBidi" w:cstheme="majorBidi"/>
            <w:b w:val="0"/>
            <w:sz w:val="24"/>
          </w:rPr>
          <m:t xml:space="preserve"> </m:t>
        </m:r>
        <m:r>
          <m:rPr>
            <m:nor/>
          </m:rPr>
          <w:rPr>
            <w:rFonts w:asciiTheme="majorBidi" w:hAnsiTheme="majorBidi" w:cstheme="majorBidi"/>
            <w:b w:val="0"/>
            <w:sz w:val="24"/>
          </w:rPr>
          <m:t>nm</m:t>
        </m:r>
      </m:oMath>
      <w:r w:rsidRPr="00CF3466">
        <w:rPr>
          <w:rFonts w:asciiTheme="majorBidi" w:hAnsiTheme="majorBidi" w:cstheme="majorBidi"/>
          <w:b w:val="0"/>
          <w:sz w:val="24"/>
        </w:rPr>
        <w:t xml:space="preserve"> and length </w:t>
      </w:r>
      <w:commentRangeStart w:id="8"/>
      <m:oMath>
        <m:r>
          <m:rPr>
            <m:nor/>
          </m:rPr>
          <w:rPr>
            <w:rFonts w:asciiTheme="majorBidi" w:hAnsiTheme="majorBidi" w:cstheme="majorBidi"/>
            <w:b w:val="0"/>
            <w:i/>
            <w:sz w:val="24"/>
          </w:rPr>
          <m:t>l</m:t>
        </m:r>
        <m:r>
          <m:rPr>
            <m:nor/>
          </m:rPr>
          <w:rPr>
            <w:rFonts w:asciiTheme="majorBidi" w:hAnsiTheme="majorBidi" w:cstheme="majorBidi"/>
            <w:b w:val="0"/>
            <w:sz w:val="24"/>
          </w:rPr>
          <m:t xml:space="preserve"> =10</m:t>
        </m:r>
        <m:r>
          <m:rPr>
            <m:nor/>
          </m:rPr>
          <w:rPr>
            <w:rFonts w:ascii="Cambria Math" w:hAnsiTheme="majorBidi" w:cstheme="majorBidi"/>
            <w:b w:val="0"/>
            <w:sz w:val="24"/>
          </w:rPr>
          <m:t xml:space="preserve"> </m:t>
        </m:r>
        <m:r>
          <m:rPr>
            <m:nor/>
          </m:rPr>
          <w:rPr>
            <w:rFonts w:asciiTheme="majorBidi" w:hAnsiTheme="majorBidi" w:cstheme="majorBidi"/>
            <w:b w:val="0"/>
            <w:sz w:val="24"/>
          </w:rPr>
          <m:t>nm</m:t>
        </m:r>
        <w:commentRangeEnd w:id="8"/>
        <m:r>
          <m:rPr>
            <m:sty m:val="p"/>
          </m:rPr>
          <w:rPr>
            <w:rStyle w:val="ac"/>
            <w:rFonts w:asciiTheme="minorHAnsi" w:eastAsiaTheme="minorHAnsi" w:hAnsiTheme="minorHAnsi" w:cstheme="minorBidi"/>
            <w:b w:val="0"/>
            <w:lang w:val="en-CA" w:eastAsia="en-US"/>
          </w:rPr>
          <w:commentReference w:id="8"/>
        </m:r>
      </m:oMath>
      <w:r w:rsidRPr="00CF3466">
        <w:rPr>
          <w:rFonts w:asciiTheme="majorBidi" w:hAnsiTheme="majorBidi" w:cstheme="majorBidi"/>
          <w:b w:val="0"/>
          <w:sz w:val="24"/>
        </w:rPr>
        <w:t xml:space="preserve"> is </w:t>
      </w:r>
      <w:r w:rsidR="00DC78CE">
        <w:rPr>
          <w:rFonts w:asciiTheme="majorBidi" w:hAnsiTheme="majorBidi" w:cstheme="majorBidi"/>
          <w:b w:val="0"/>
          <w:sz w:val="24"/>
        </w:rPr>
        <w:t>placed at the center of the</w:t>
      </w:r>
      <w:r w:rsidRPr="00CF3466">
        <w:rPr>
          <w:rFonts w:asciiTheme="majorBidi" w:hAnsiTheme="majorBidi" w:cstheme="majorBidi"/>
          <w:b w:val="0"/>
          <w:sz w:val="24"/>
        </w:rPr>
        <w:t xml:space="preserve"> polymer</w:t>
      </w:r>
      <w:r w:rsidR="00DC78CE">
        <w:rPr>
          <w:rFonts w:asciiTheme="majorBidi" w:hAnsiTheme="majorBidi" w:cstheme="majorBidi"/>
          <w:b w:val="0"/>
          <w:sz w:val="24"/>
        </w:rPr>
        <w:t xml:space="preserve"> matrix</w:t>
      </w:r>
      <w:r w:rsidRPr="00CF3466">
        <w:rPr>
          <w:rFonts w:asciiTheme="majorBidi" w:hAnsiTheme="majorBidi" w:cstheme="majorBidi"/>
          <w:b w:val="0"/>
          <w:sz w:val="24"/>
        </w:rPr>
        <w:t>. The size of</w:t>
      </w:r>
      <w:r w:rsidR="00DC78CE">
        <w:rPr>
          <w:rFonts w:asciiTheme="majorBidi" w:hAnsiTheme="majorBidi" w:cstheme="majorBidi"/>
          <w:b w:val="0"/>
          <w:sz w:val="24"/>
        </w:rPr>
        <w:t xml:space="preserve"> the </w:t>
      </w:r>
      <w:r w:rsidR="00EB2264">
        <w:rPr>
          <w:rFonts w:asciiTheme="majorBidi" w:hAnsiTheme="majorBidi" w:cstheme="majorBidi"/>
          <w:b w:val="0"/>
          <w:sz w:val="24"/>
        </w:rPr>
        <w:t>polymer cell</w:t>
      </w:r>
      <w:r w:rsidRPr="00CF3466">
        <w:rPr>
          <w:rFonts w:asciiTheme="majorBidi" w:hAnsiTheme="majorBidi" w:cstheme="majorBidi"/>
          <w:b w:val="0"/>
          <w:sz w:val="24"/>
        </w:rPr>
        <w:t xml:space="preserve"> is </w:t>
      </w:r>
      <m:oMath>
        <m:r>
          <m:rPr>
            <m:nor/>
          </m:rPr>
          <w:rPr>
            <w:rFonts w:asciiTheme="majorBidi" w:hAnsiTheme="majorBidi" w:cstheme="majorBidi"/>
            <w:b w:val="0"/>
            <w:sz w:val="24"/>
          </w:rPr>
          <m:t>7</m:t>
        </m:r>
        <m:r>
          <m:rPr>
            <m:nor/>
          </m:rPr>
          <w:rPr>
            <w:rFonts w:ascii="Cambria Math" w:hAnsiTheme="majorBidi" w:cstheme="majorBidi"/>
            <w:b w:val="0"/>
            <w:sz w:val="24"/>
          </w:rPr>
          <m:t xml:space="preserve"> </m:t>
        </m:r>
        <m:r>
          <m:rPr>
            <m:nor/>
          </m:rPr>
          <w:rPr>
            <w:rFonts w:asciiTheme="majorBidi" w:hAnsiTheme="majorBidi" w:cstheme="majorBidi"/>
            <w:b w:val="0"/>
            <w:sz w:val="24"/>
          </w:rPr>
          <m:t>×</m:t>
        </m:r>
        <m:r>
          <m:rPr>
            <m:nor/>
          </m:rPr>
          <w:rPr>
            <w:rFonts w:ascii="Cambria Math" w:hAnsiTheme="majorBidi" w:cstheme="majorBidi"/>
            <w:b w:val="0"/>
            <w:sz w:val="24"/>
          </w:rPr>
          <m:t xml:space="preserve"> </m:t>
        </m:r>
        <m:r>
          <m:rPr>
            <m:nor/>
          </m:rPr>
          <w:rPr>
            <w:rFonts w:asciiTheme="majorBidi" w:hAnsiTheme="majorBidi" w:cstheme="majorBidi"/>
            <w:b w:val="0"/>
            <w:sz w:val="24"/>
          </w:rPr>
          <m:t>7</m:t>
        </m:r>
        <m:r>
          <m:rPr>
            <m:nor/>
          </m:rPr>
          <w:rPr>
            <w:rFonts w:ascii="Cambria Math" w:hAnsiTheme="majorBidi" w:cstheme="majorBidi"/>
            <w:b w:val="0"/>
            <w:sz w:val="24"/>
          </w:rPr>
          <m:t xml:space="preserve"> </m:t>
        </m:r>
        <m:r>
          <m:rPr>
            <m:nor/>
          </m:rPr>
          <w:rPr>
            <w:rFonts w:asciiTheme="majorBidi" w:hAnsiTheme="majorBidi" w:cstheme="majorBidi"/>
            <w:b w:val="0"/>
            <w:sz w:val="24"/>
          </w:rPr>
          <m:t>×</m:t>
        </m:r>
        <m:r>
          <m:rPr>
            <m:nor/>
          </m:rPr>
          <w:rPr>
            <w:rFonts w:ascii="Cambria Math" w:hAnsiTheme="majorBidi" w:cstheme="majorBidi"/>
            <w:b w:val="0"/>
            <w:sz w:val="24"/>
          </w:rPr>
          <m:t xml:space="preserve"> </m:t>
        </m:r>
        <m:r>
          <m:rPr>
            <m:nor/>
          </m:rPr>
          <w:rPr>
            <w:rFonts w:asciiTheme="majorBidi" w:hAnsiTheme="majorBidi" w:cstheme="majorBidi"/>
            <w:b w:val="0"/>
            <w:sz w:val="24"/>
          </w:rPr>
          <m:t>35</m:t>
        </m:r>
        <m:r>
          <m:rPr>
            <m:nor/>
          </m:rPr>
          <w:rPr>
            <w:rFonts w:ascii="Cambria Math" w:hAnsiTheme="majorBidi" w:cstheme="majorBidi"/>
            <w:b w:val="0"/>
            <w:sz w:val="24"/>
          </w:rPr>
          <m:t xml:space="preserve"> </m:t>
        </m:r>
        <m:sSup>
          <m:sSupPr>
            <m:ctrlPr>
              <w:rPr>
                <w:rFonts w:ascii="Cambria Math" w:hAnsiTheme="majorBidi" w:cstheme="majorBidi"/>
                <w:b w:val="0"/>
                <w:i/>
                <w:sz w:val="24"/>
              </w:rPr>
            </m:ctrlPr>
          </m:sSupPr>
          <m:e>
            <m:r>
              <m:rPr>
                <m:sty m:val="bi"/>
              </m:rPr>
              <w:rPr>
                <w:rFonts w:ascii="Cambria Math" w:hAnsiTheme="majorBidi" w:cstheme="majorBidi"/>
                <w:sz w:val="24"/>
                <w:lang w:val="en-CA"/>
              </w:rPr>
              <m:t>nm</m:t>
            </m:r>
          </m:e>
          <m:sup>
            <m:r>
              <m:rPr>
                <m:sty m:val="bi"/>
              </m:rPr>
              <w:rPr>
                <w:rFonts w:ascii="Cambria Math" w:hAnsiTheme="majorBidi" w:cstheme="majorBidi"/>
                <w:sz w:val="24"/>
              </w:rPr>
              <m:t>3</m:t>
            </m:r>
          </m:sup>
        </m:sSup>
      </m:oMath>
      <w:r w:rsidR="0017787F">
        <w:rPr>
          <w:rFonts w:asciiTheme="majorBidi" w:hAnsiTheme="majorBidi" w:cstheme="majorBidi"/>
          <w:b w:val="0"/>
          <w:sz w:val="24"/>
        </w:rPr>
        <w:t xml:space="preserve"> </w:t>
      </w:r>
      <w:r w:rsidRPr="00CF3466">
        <w:rPr>
          <w:rFonts w:asciiTheme="majorBidi" w:hAnsiTheme="majorBidi" w:cstheme="majorBidi"/>
          <w:b w:val="0"/>
          <w:sz w:val="24"/>
        </w:rPr>
        <w:t>and the CNT is placed in the center of the polymer as shown in Fig.</w:t>
      </w:r>
      <w:r w:rsidR="00065011">
        <w:rPr>
          <w:rFonts w:asciiTheme="majorBidi" w:hAnsiTheme="majorBidi" w:cstheme="majorBidi"/>
          <w:b w:val="0"/>
          <w:sz w:val="24"/>
        </w:rPr>
        <w:t xml:space="preserve"> 4</w:t>
      </w:r>
      <w:r w:rsidRPr="00CF3466">
        <w:rPr>
          <w:rFonts w:asciiTheme="majorBidi" w:hAnsiTheme="majorBidi" w:cstheme="majorBidi"/>
          <w:b w:val="0"/>
          <w:sz w:val="24"/>
        </w:rPr>
        <w:t xml:space="preserve">. The material properties of the CNT and polymer </w:t>
      </w:r>
      <w:r w:rsidR="00065011">
        <w:rPr>
          <w:rFonts w:asciiTheme="majorBidi" w:hAnsiTheme="majorBidi" w:cstheme="majorBidi"/>
          <w:b w:val="0"/>
          <w:sz w:val="24"/>
        </w:rPr>
        <w:t xml:space="preserve">were obtained from our previous MD </w:t>
      </w:r>
      <w:r w:rsidR="00065011" w:rsidRPr="00164CB0">
        <w:rPr>
          <w:rFonts w:asciiTheme="majorBidi" w:hAnsiTheme="majorBidi" w:cstheme="majorBidi"/>
          <w:b w:val="0"/>
          <w:sz w:val="24"/>
        </w:rPr>
        <w:t xml:space="preserve">studies </w:t>
      </w:r>
      <w:r w:rsidR="00065011" w:rsidRPr="00164CB0">
        <w:rPr>
          <w:rFonts w:asciiTheme="majorBidi" w:hAnsiTheme="majorBidi" w:cstheme="majorBidi"/>
          <w:b w:val="0"/>
          <w:sz w:val="24"/>
        </w:rPr>
        <w:fldChar w:fldCharType="begin"/>
      </w:r>
      <w:r w:rsidR="00065011" w:rsidRPr="00164CB0">
        <w:rPr>
          <w:rFonts w:asciiTheme="majorBidi" w:hAnsiTheme="majorBidi" w:cstheme="majorBidi"/>
          <w:b w:val="0"/>
          <w:sz w:val="24"/>
        </w:rPr>
        <w:instrText xml:space="preserve"> ADDIN ZOTERO_ITEM CSL_CITATION {"citationID":"b2DEaALL","properties":{"formattedCitation":"[39,49]","plainCitation":"[39,49]","noteIndex":0},"citationItems":[{"id":42,"uris":["http://zotero.org/users/2762625/items/4XFZUPFZ"],"uri":["http://zotero.org/users/2762625/items/4XFZUPFZ"],"itemData":{"id":42,"type":"article-journal","title":"Multiscale modeling of carbon nanotube epoxy composites","container-title":"Polymer","page":"149-160","volume":"70","source":"CrossRef","DOI":"10.1016/j.polymer.2015.06.004","ISSN":"00323861","language":"en","author":[{"family":"Alian","given":"A.R."},{"family":"Kundalwal","given":"S.I."},{"family":"Meguid","given":"S.A."}],"issued":{"date-parts":[["2015",7]]}}},{"id":1116,"uris":["http://zotero.org/users/2762625/items/7PP992NH"],"uri":["http://zotero.org/users/2762625/items/7PP992NH"],"itemData":{"id":1116,"type":"article-journal","title":"Unraveling the influence of grain boundaries on the mechanical properties of polycrystalline carbon nanotubes","container-title":"Carbon","page":"180-188","volume":"125","source":"CrossRef","DOI":"10.1016/j.carbon.2017.09.056","ISSN":"00086223","language":"en","author":[{"family":"Alian","given":"A.R."},{"family":"Meguid","given":"S.A."},{"family":"Kundalwal","given":"S.I."}],"issued":{"date-parts":[["2017",12]]}}}],"schema":"https://github.com/citation-style-language/schema/raw/master/csl-citation.json"} </w:instrText>
      </w:r>
      <w:r w:rsidR="00065011" w:rsidRPr="00164CB0">
        <w:rPr>
          <w:rFonts w:asciiTheme="majorBidi" w:hAnsiTheme="majorBidi" w:cstheme="majorBidi"/>
          <w:b w:val="0"/>
          <w:sz w:val="24"/>
        </w:rPr>
        <w:fldChar w:fldCharType="separate"/>
      </w:r>
      <w:r w:rsidR="00065011" w:rsidRPr="00164CB0">
        <w:rPr>
          <w:b w:val="0"/>
          <w:sz w:val="24"/>
        </w:rPr>
        <w:t>[39,49]</w:t>
      </w:r>
      <w:r w:rsidR="00065011" w:rsidRPr="00164CB0">
        <w:rPr>
          <w:rFonts w:asciiTheme="majorBidi" w:hAnsiTheme="majorBidi" w:cstheme="majorBidi"/>
          <w:b w:val="0"/>
          <w:sz w:val="24"/>
        </w:rPr>
        <w:fldChar w:fldCharType="end"/>
      </w:r>
      <w:r w:rsidRPr="00164CB0">
        <w:rPr>
          <w:rFonts w:asciiTheme="majorBidi" w:hAnsiTheme="majorBidi" w:cstheme="majorBidi"/>
          <w:b w:val="0"/>
          <w:sz w:val="24"/>
        </w:rPr>
        <w:t>,</w:t>
      </w:r>
      <w:r w:rsidRPr="00CF3466">
        <w:rPr>
          <w:rFonts w:asciiTheme="majorBidi" w:hAnsiTheme="majorBidi" w:cstheme="majorBidi"/>
          <w:b w:val="0"/>
          <w:sz w:val="24"/>
        </w:rPr>
        <w:t xml:space="preserve"> namely </w:t>
      </w:r>
      <m:oMath>
        <m:sSub>
          <m:sSubPr>
            <m:ctrlPr>
              <w:rPr>
                <w:rFonts w:ascii="Cambria Math" w:hAnsi="Cambria Math" w:cstheme="majorBidi"/>
                <w:b w:val="0"/>
                <w:i/>
                <w:sz w:val="24"/>
              </w:rPr>
            </m:ctrlPr>
          </m:sSubPr>
          <m:e>
            <m:r>
              <m:rPr>
                <m:sty m:val="bi"/>
              </m:rPr>
              <w:rPr>
                <w:rFonts w:ascii="Cambria Math" w:hAnsi="Cambria Math" w:cstheme="majorBidi"/>
                <w:sz w:val="24"/>
              </w:rPr>
              <m:t>E</m:t>
            </m:r>
          </m:e>
          <m:sub>
            <m:r>
              <m:rPr>
                <m:sty m:val="bi"/>
              </m:rPr>
              <w:rPr>
                <w:rFonts w:ascii="Cambria Math" w:hAnsi="Cambria Math" w:cstheme="majorBidi"/>
                <w:sz w:val="24"/>
              </w:rPr>
              <m:t>CNT</m:t>
            </m:r>
          </m:sub>
        </m:sSub>
        <m:r>
          <m:rPr>
            <m:nor/>
          </m:rPr>
          <w:rPr>
            <w:rFonts w:ascii="Cambria Math" w:hAnsiTheme="majorBidi" w:cstheme="majorBidi" w:hint="cs"/>
            <w:b w:val="0"/>
            <w:sz w:val="24"/>
            <w:rtl/>
          </w:rPr>
          <m:t xml:space="preserve"> </m:t>
        </m:r>
        <m:r>
          <m:rPr>
            <m:nor/>
          </m:rPr>
          <w:rPr>
            <w:rFonts w:asciiTheme="majorBidi" w:hAnsiTheme="majorBidi" w:cstheme="majorBidi"/>
            <w:b w:val="0"/>
            <w:sz w:val="24"/>
          </w:rPr>
          <m:t>=</m:t>
        </m:r>
        <m:r>
          <m:rPr>
            <m:nor/>
          </m:rPr>
          <w:rPr>
            <w:rFonts w:ascii="Cambria Math" w:hAnsiTheme="majorBidi" w:cstheme="majorBidi" w:hint="cs"/>
            <w:b w:val="0"/>
            <w:sz w:val="24"/>
            <w:rtl/>
          </w:rPr>
          <m:t xml:space="preserve"> </m:t>
        </m:r>
        <m:r>
          <m:rPr>
            <m:nor/>
          </m:rPr>
          <w:rPr>
            <w:rFonts w:asciiTheme="majorBidi" w:hAnsiTheme="majorBidi" w:cstheme="majorBidi"/>
            <w:b w:val="0"/>
            <w:sz w:val="24"/>
          </w:rPr>
          <m:t>860</m:t>
        </m:r>
        <m:r>
          <m:rPr>
            <m:nor/>
          </m:rPr>
          <w:rPr>
            <w:rFonts w:ascii="Cambria Math" w:hAnsiTheme="majorBidi" w:cstheme="majorBidi"/>
            <w:b w:val="0"/>
            <w:sz w:val="24"/>
          </w:rPr>
          <m:t xml:space="preserve"> </m:t>
        </m:r>
        <m:r>
          <m:rPr>
            <m:nor/>
          </m:rPr>
          <w:rPr>
            <w:rFonts w:asciiTheme="majorBidi" w:hAnsiTheme="majorBidi" w:cstheme="majorBidi"/>
            <w:b w:val="0"/>
            <w:sz w:val="24"/>
          </w:rPr>
          <m:t>GPa</m:t>
        </m:r>
      </m:oMath>
      <w:r w:rsidRPr="00CF3466">
        <w:rPr>
          <w:rFonts w:asciiTheme="majorBidi" w:hAnsiTheme="majorBidi" w:cstheme="majorBidi"/>
          <w:b w:val="0"/>
          <w:sz w:val="24"/>
        </w:rPr>
        <w:t xml:space="preserve">, </w:t>
      </w:r>
      <m:oMath>
        <m:sSub>
          <m:sSubPr>
            <m:ctrlPr>
              <w:rPr>
                <w:rFonts w:ascii="Cambria Math" w:hAnsi="Cambria Math" w:cstheme="majorBidi"/>
                <w:b w:val="0"/>
                <w:i/>
                <w:sz w:val="24"/>
              </w:rPr>
            </m:ctrlPr>
          </m:sSubPr>
          <m:e>
            <m:r>
              <m:rPr>
                <m:sty m:val="bi"/>
              </m:rPr>
              <w:rPr>
                <w:rFonts w:ascii="Cambria Math" w:hAnsi="Cambria Math" w:cstheme="majorBidi"/>
                <w:sz w:val="24"/>
              </w:rPr>
              <m:t>ν</m:t>
            </m:r>
          </m:e>
          <m:sub>
            <m:r>
              <m:rPr>
                <m:sty m:val="bi"/>
              </m:rPr>
              <w:rPr>
                <w:rFonts w:ascii="Cambria Math" w:hAnsi="Cambria Math" w:cstheme="majorBidi"/>
                <w:sz w:val="24"/>
              </w:rPr>
              <m:t>CNT</m:t>
            </m:r>
          </m:sub>
        </m:sSub>
        <m:r>
          <m:rPr>
            <m:nor/>
          </m:rPr>
          <w:rPr>
            <w:rFonts w:ascii="Cambria Math" w:hAnsiTheme="majorBidi" w:cstheme="majorBidi" w:hint="cs"/>
            <w:b w:val="0"/>
            <w:sz w:val="24"/>
            <w:rtl/>
          </w:rPr>
          <m:t xml:space="preserve"> </m:t>
        </m:r>
        <m:r>
          <m:rPr>
            <m:nor/>
          </m:rPr>
          <w:rPr>
            <w:rFonts w:asciiTheme="majorBidi" w:hAnsiTheme="majorBidi" w:cstheme="majorBidi"/>
            <w:b w:val="0"/>
            <w:sz w:val="24"/>
          </w:rPr>
          <m:t>=</m:t>
        </m:r>
        <m:r>
          <m:rPr>
            <m:nor/>
          </m:rPr>
          <w:rPr>
            <w:rFonts w:ascii="Cambria Math" w:hAnsiTheme="majorBidi" w:cstheme="majorBidi" w:hint="cs"/>
            <w:b w:val="0"/>
            <w:sz w:val="24"/>
            <w:rtl/>
          </w:rPr>
          <m:t xml:space="preserve"> </m:t>
        </m:r>
        <m:r>
          <m:rPr>
            <m:nor/>
          </m:rPr>
          <w:rPr>
            <w:rFonts w:asciiTheme="majorBidi" w:hAnsiTheme="majorBidi" w:cstheme="majorBidi"/>
            <w:b w:val="0"/>
            <w:sz w:val="24"/>
          </w:rPr>
          <m:t>0.17</m:t>
        </m:r>
      </m:oMath>
      <w:r w:rsidRPr="00CF3466">
        <w:rPr>
          <w:rFonts w:asciiTheme="majorBidi" w:hAnsiTheme="majorBidi" w:cstheme="majorBidi"/>
          <w:b w:val="0"/>
          <w:sz w:val="24"/>
        </w:rPr>
        <w:t xml:space="preserve"> and </w:t>
      </w:r>
      <m:oMath>
        <m:sSub>
          <m:sSubPr>
            <m:ctrlPr>
              <w:rPr>
                <w:rFonts w:ascii="Cambria Math" w:hAnsi="Cambria Math" w:cstheme="majorBidi"/>
                <w:b w:val="0"/>
                <w:i/>
                <w:sz w:val="24"/>
              </w:rPr>
            </m:ctrlPr>
          </m:sSubPr>
          <m:e>
            <m:r>
              <m:rPr>
                <m:sty m:val="bi"/>
              </m:rPr>
              <w:rPr>
                <w:rFonts w:ascii="Cambria Math" w:hAnsi="Cambria Math" w:cstheme="majorBidi"/>
                <w:sz w:val="24"/>
              </w:rPr>
              <m:t>E</m:t>
            </m:r>
          </m:e>
          <m:sub>
            <m:r>
              <m:rPr>
                <m:sty m:val="bi"/>
              </m:rPr>
              <w:rPr>
                <w:rFonts w:ascii="Cambria Math" w:hAnsi="Cambria Math" w:cstheme="majorBidi"/>
                <w:sz w:val="24"/>
              </w:rPr>
              <m:t>polymer</m:t>
            </m:r>
          </m:sub>
        </m:sSub>
        <m:r>
          <m:rPr>
            <m:nor/>
          </m:rPr>
          <w:rPr>
            <w:rFonts w:ascii="Cambria Math" w:hAnsiTheme="majorBidi" w:cstheme="majorBidi" w:hint="cs"/>
            <w:b w:val="0"/>
            <w:sz w:val="24"/>
            <w:rtl/>
          </w:rPr>
          <m:t xml:space="preserve"> </m:t>
        </m:r>
        <m:r>
          <m:rPr>
            <m:nor/>
          </m:rPr>
          <w:rPr>
            <w:rFonts w:asciiTheme="majorBidi" w:hAnsiTheme="majorBidi" w:cstheme="majorBidi"/>
            <w:b w:val="0"/>
            <w:sz w:val="24"/>
          </w:rPr>
          <m:t>=</m:t>
        </m:r>
        <m:r>
          <m:rPr>
            <m:nor/>
          </m:rPr>
          <w:rPr>
            <w:rFonts w:ascii="Cambria Math" w:hAnsiTheme="majorBidi" w:cstheme="majorBidi" w:hint="cs"/>
            <w:b w:val="0"/>
            <w:sz w:val="24"/>
            <w:rtl/>
          </w:rPr>
          <m:t xml:space="preserve"> </m:t>
        </m:r>
        <m:r>
          <m:rPr>
            <m:nor/>
          </m:rPr>
          <w:rPr>
            <w:rFonts w:asciiTheme="majorBidi" w:hAnsiTheme="majorBidi" w:cstheme="majorBidi"/>
            <w:b w:val="0"/>
            <w:sz w:val="24"/>
          </w:rPr>
          <m:t>2.9</m:t>
        </m:r>
        <m:r>
          <m:rPr>
            <m:nor/>
          </m:rPr>
          <w:rPr>
            <w:rFonts w:ascii="Cambria Math" w:hAnsiTheme="majorBidi" w:cstheme="majorBidi"/>
            <w:b w:val="0"/>
            <w:sz w:val="24"/>
          </w:rPr>
          <m:t xml:space="preserve"> </m:t>
        </m:r>
        <m:r>
          <m:rPr>
            <m:nor/>
          </m:rPr>
          <w:rPr>
            <w:rFonts w:asciiTheme="majorBidi" w:hAnsiTheme="majorBidi" w:cstheme="majorBidi"/>
            <w:b w:val="0"/>
            <w:sz w:val="24"/>
          </w:rPr>
          <m:t>GPa</m:t>
        </m:r>
      </m:oMath>
      <w:r w:rsidRPr="00CF3466">
        <w:rPr>
          <w:rFonts w:asciiTheme="majorBidi" w:hAnsiTheme="majorBidi" w:cstheme="majorBidi"/>
          <w:b w:val="0"/>
          <w:sz w:val="24"/>
        </w:rPr>
        <w:t xml:space="preserve">, </w:t>
      </w:r>
      <m:oMath>
        <m:sSub>
          <m:sSubPr>
            <m:ctrlPr>
              <w:rPr>
                <w:rFonts w:ascii="Cambria Math" w:hAnsi="Cambria Math" w:cstheme="majorBidi"/>
                <w:b w:val="0"/>
                <w:i/>
                <w:sz w:val="24"/>
              </w:rPr>
            </m:ctrlPr>
          </m:sSubPr>
          <m:e>
            <m:r>
              <m:rPr>
                <m:sty m:val="bi"/>
              </m:rPr>
              <w:rPr>
                <w:rFonts w:ascii="Cambria Math" w:hAnsi="Cambria Math" w:cstheme="majorBidi"/>
                <w:sz w:val="24"/>
              </w:rPr>
              <m:t>ν</m:t>
            </m:r>
          </m:e>
          <m:sub>
            <m:r>
              <m:rPr>
                <m:sty m:val="bi"/>
              </m:rPr>
              <w:rPr>
                <w:rFonts w:ascii="Cambria Math" w:hAnsi="Cambria Math" w:cstheme="majorBidi"/>
                <w:sz w:val="24"/>
              </w:rPr>
              <m:t>polymer</m:t>
            </m:r>
          </m:sub>
        </m:sSub>
        <m:r>
          <m:rPr>
            <m:nor/>
          </m:rPr>
          <w:rPr>
            <w:rFonts w:ascii="Cambria Math" w:hAnsiTheme="majorBidi" w:cstheme="majorBidi" w:hint="cs"/>
            <w:b w:val="0"/>
            <w:sz w:val="24"/>
            <w:rtl/>
          </w:rPr>
          <m:t xml:space="preserve"> </m:t>
        </m:r>
        <m:r>
          <m:rPr>
            <m:nor/>
          </m:rPr>
          <w:rPr>
            <w:rFonts w:asciiTheme="majorBidi" w:hAnsiTheme="majorBidi" w:cstheme="majorBidi"/>
            <w:b w:val="0"/>
            <w:sz w:val="24"/>
          </w:rPr>
          <m:t>=</m:t>
        </m:r>
        <m:r>
          <m:rPr>
            <m:nor/>
          </m:rPr>
          <w:rPr>
            <w:rFonts w:ascii="Cambria Math" w:hAnsiTheme="majorBidi" w:cstheme="majorBidi" w:hint="cs"/>
            <w:b w:val="0"/>
            <w:sz w:val="24"/>
            <w:rtl/>
          </w:rPr>
          <m:t xml:space="preserve"> </m:t>
        </m:r>
        <m:r>
          <m:rPr>
            <m:nor/>
          </m:rPr>
          <w:rPr>
            <w:rFonts w:asciiTheme="majorBidi" w:hAnsiTheme="majorBidi" w:cstheme="majorBidi"/>
            <w:b w:val="0"/>
            <w:sz w:val="24"/>
          </w:rPr>
          <m:t>0.35</m:t>
        </m:r>
      </m:oMath>
      <w:r w:rsidRPr="00CF3466">
        <w:rPr>
          <w:rFonts w:asciiTheme="majorBidi" w:hAnsiTheme="majorBidi" w:cstheme="majorBidi"/>
          <w:b w:val="0"/>
          <w:sz w:val="24"/>
        </w:rPr>
        <w:t>. The</w:t>
      </w:r>
      <w:r w:rsidR="00E67F1F">
        <w:rPr>
          <w:rFonts w:asciiTheme="majorBidi" w:hAnsiTheme="majorBidi" w:cstheme="majorBidi"/>
          <w:b w:val="0"/>
          <w:sz w:val="24"/>
        </w:rPr>
        <w:t xml:space="preserve"> following</w:t>
      </w:r>
      <w:r w:rsidRPr="00CF3466">
        <w:rPr>
          <w:rFonts w:asciiTheme="majorBidi" w:hAnsiTheme="majorBidi" w:cstheme="majorBidi"/>
          <w:b w:val="0"/>
          <w:sz w:val="24"/>
        </w:rPr>
        <w:t xml:space="preserve"> boundary condition</w:t>
      </w:r>
      <w:r w:rsidR="00E67F1F">
        <w:rPr>
          <w:rFonts w:asciiTheme="majorBidi" w:hAnsiTheme="majorBidi" w:cstheme="majorBidi"/>
          <w:b w:val="0"/>
          <w:sz w:val="24"/>
          <w:lang w:val="en-CA"/>
        </w:rPr>
        <w:t>s</w:t>
      </w:r>
      <w:r w:rsidRPr="00CF3466">
        <w:rPr>
          <w:rFonts w:asciiTheme="majorBidi" w:hAnsiTheme="majorBidi" w:cstheme="majorBidi"/>
          <w:b w:val="0"/>
          <w:sz w:val="24"/>
        </w:rPr>
        <w:t xml:space="preserve"> </w:t>
      </w:r>
      <w:r w:rsidR="00E67F1F">
        <w:rPr>
          <w:rFonts w:asciiTheme="majorBidi" w:hAnsiTheme="majorBidi" w:cstheme="majorBidi"/>
          <w:b w:val="0"/>
          <w:sz w:val="24"/>
        </w:rPr>
        <w:t xml:space="preserve">are applied on the FE model: </w:t>
      </w:r>
      <m:oMath>
        <m:sSub>
          <m:sSubPr>
            <m:ctrlPr>
              <w:rPr>
                <w:rFonts w:ascii="Cambria Math" w:hAnsi="Cambria Math" w:cstheme="majorBidi"/>
                <w:b w:val="0"/>
                <w:i/>
                <w:sz w:val="24"/>
              </w:rPr>
            </m:ctrlPr>
          </m:sSubPr>
          <m:e>
            <m:r>
              <m:rPr>
                <m:nor/>
              </m:rPr>
              <w:rPr>
                <w:rFonts w:asciiTheme="majorBidi" w:hAnsiTheme="majorBidi" w:cstheme="majorBidi"/>
                <w:b w:val="0"/>
                <w:i/>
                <w:sz w:val="24"/>
              </w:rPr>
              <m:t>d</m:t>
            </m:r>
          </m:e>
          <m:sub>
            <m:r>
              <m:rPr>
                <m:nor/>
              </m:rPr>
              <w:rPr>
                <w:rFonts w:asciiTheme="majorBidi" w:hAnsiTheme="majorBidi" w:cstheme="majorBidi"/>
                <w:b w:val="0"/>
                <w:i/>
                <w:sz w:val="24"/>
              </w:rPr>
              <m:t>x</m:t>
            </m:r>
          </m:sub>
        </m:sSub>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at face </w:t>
      </w:r>
      <m:oMath>
        <m:r>
          <m:rPr>
            <m:nor/>
          </m:rPr>
          <w:rPr>
            <w:rFonts w:asciiTheme="majorBidi" w:hAnsiTheme="majorBidi" w:cstheme="majorBidi"/>
            <w:b w:val="0"/>
            <w:i/>
            <w:sz w:val="24"/>
          </w:rPr>
          <m:t>x</m:t>
        </m:r>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w:t>
      </w:r>
      <m:oMath>
        <m:sSub>
          <m:sSubPr>
            <m:ctrlPr>
              <w:rPr>
                <w:rFonts w:ascii="Cambria Math" w:hAnsi="Cambria Math" w:cstheme="majorBidi"/>
                <w:b w:val="0"/>
                <w:i/>
                <w:sz w:val="24"/>
              </w:rPr>
            </m:ctrlPr>
          </m:sSubPr>
          <m:e>
            <m:r>
              <m:rPr>
                <m:nor/>
              </m:rPr>
              <w:rPr>
                <w:rFonts w:asciiTheme="majorBidi" w:hAnsiTheme="majorBidi" w:cstheme="majorBidi"/>
                <w:b w:val="0"/>
                <w:i/>
                <w:sz w:val="24"/>
              </w:rPr>
              <m:t>d</m:t>
            </m:r>
          </m:e>
          <m:sub>
            <m:r>
              <m:rPr>
                <m:nor/>
              </m:rPr>
              <w:rPr>
                <w:rFonts w:asciiTheme="majorBidi" w:hAnsiTheme="majorBidi" w:cstheme="majorBidi"/>
                <w:b w:val="0"/>
                <w:i/>
                <w:sz w:val="24"/>
              </w:rPr>
              <m:t>y</m:t>
            </m:r>
          </m:sub>
        </m:sSub>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at face </w:t>
      </w:r>
      <m:oMath>
        <m:r>
          <m:rPr>
            <m:nor/>
          </m:rPr>
          <w:rPr>
            <w:rFonts w:asciiTheme="majorBidi" w:hAnsiTheme="majorBidi" w:cstheme="majorBidi"/>
            <w:b w:val="0"/>
            <w:i/>
            <w:sz w:val="24"/>
          </w:rPr>
          <m:t>y</m:t>
        </m:r>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w:t>
      </w:r>
      <m:oMath>
        <m:sSub>
          <m:sSubPr>
            <m:ctrlPr>
              <w:rPr>
                <w:rFonts w:ascii="Cambria Math" w:hAnsi="Cambria Math" w:cstheme="majorBidi"/>
                <w:b w:val="0"/>
                <w:i/>
                <w:sz w:val="24"/>
              </w:rPr>
            </m:ctrlPr>
          </m:sSubPr>
          <m:e>
            <m:r>
              <m:rPr>
                <m:nor/>
              </m:rPr>
              <w:rPr>
                <w:rFonts w:asciiTheme="majorBidi" w:hAnsiTheme="majorBidi" w:cstheme="majorBidi"/>
                <w:b w:val="0"/>
                <w:i/>
                <w:sz w:val="24"/>
              </w:rPr>
              <m:t>d</m:t>
            </m:r>
          </m:e>
          <m:sub>
            <m:r>
              <m:rPr>
                <m:sty m:val="bi"/>
              </m:rPr>
              <w:rPr>
                <w:rFonts w:ascii="Cambria Math" w:hAnsi="Cambria Math" w:cstheme="majorBidi"/>
                <w:sz w:val="24"/>
              </w:rPr>
              <m:t>z</m:t>
            </m:r>
          </m:sub>
        </m:sSub>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at face z</w:t>
      </w:r>
      <m:oMath>
        <m:r>
          <m:rPr>
            <m:nor/>
          </m:rPr>
          <w:rPr>
            <w:rFonts w:asciiTheme="majorBidi" w:hAnsiTheme="majorBidi" w:cstheme="majorBidi"/>
            <w:b w:val="0"/>
            <w:sz w:val="24"/>
          </w:rPr>
          <m:t xml:space="preserve"> = 0</m:t>
        </m:r>
      </m:oMath>
      <w:r w:rsidRPr="00CF3466">
        <w:rPr>
          <w:rFonts w:asciiTheme="majorBidi" w:hAnsiTheme="majorBidi" w:cstheme="majorBidi"/>
          <w:b w:val="0"/>
          <w:sz w:val="24"/>
        </w:rPr>
        <w:t xml:space="preserve">, and  </w:t>
      </w:r>
      <m:oMath>
        <m:sSub>
          <m:sSubPr>
            <m:ctrlPr>
              <w:rPr>
                <w:rFonts w:ascii="Cambria Math" w:hAnsi="Cambria Math" w:cstheme="majorBidi"/>
                <w:b w:val="0"/>
                <w:i/>
                <w:sz w:val="24"/>
              </w:rPr>
            </m:ctrlPr>
          </m:sSubPr>
          <m:e>
            <m:r>
              <m:rPr>
                <m:nor/>
              </m:rPr>
              <w:rPr>
                <w:rFonts w:asciiTheme="majorBidi" w:hAnsiTheme="majorBidi" w:cstheme="majorBidi"/>
                <w:b w:val="0"/>
                <w:i/>
                <w:sz w:val="24"/>
              </w:rPr>
              <m:t>d</m:t>
            </m:r>
          </m:e>
          <m:sub>
            <m:r>
              <m:rPr>
                <m:nor/>
              </m:rPr>
              <w:rPr>
                <w:rFonts w:asciiTheme="majorBidi" w:hAnsiTheme="majorBidi" w:cstheme="majorBidi"/>
                <w:b w:val="0"/>
                <w:i/>
                <w:sz w:val="24"/>
              </w:rPr>
              <m:t>z</m:t>
            </m:r>
          </m:sub>
        </m:sSub>
        <m:r>
          <m:rPr>
            <m:nor/>
          </m:rPr>
          <w:rPr>
            <w:rFonts w:asciiTheme="majorBidi" w:hAnsiTheme="majorBidi" w:cstheme="majorBidi"/>
            <w:b w:val="0"/>
            <w:sz w:val="24"/>
          </w:rPr>
          <m:t xml:space="preserve"> = 1.75</m:t>
        </m:r>
        <m:r>
          <m:rPr>
            <m:nor/>
          </m:rPr>
          <w:rPr>
            <w:rFonts w:ascii="Cambria Math" w:hAnsiTheme="majorBidi" w:cstheme="majorBidi"/>
            <w:b w:val="0"/>
            <w:sz w:val="24"/>
          </w:rPr>
          <m:t xml:space="preserve"> </m:t>
        </m:r>
        <m:r>
          <m:rPr>
            <m:nor/>
          </m:rPr>
          <w:rPr>
            <w:rFonts w:asciiTheme="majorBidi" w:hAnsiTheme="majorBidi" w:cstheme="majorBidi"/>
            <w:b w:val="0"/>
            <w:sz w:val="24"/>
          </w:rPr>
          <m:t>nm</m:t>
        </m:r>
      </m:oMath>
      <w:r w:rsidRPr="00CF3466">
        <w:rPr>
          <w:rFonts w:asciiTheme="majorBidi" w:hAnsiTheme="majorBidi" w:cstheme="majorBidi"/>
          <w:b w:val="0"/>
          <w:sz w:val="24"/>
        </w:rPr>
        <w:t xml:space="preserve"> at face </w:t>
      </w:r>
      <m:oMath>
        <m:r>
          <m:rPr>
            <m:nor/>
          </m:rPr>
          <w:rPr>
            <w:rFonts w:asciiTheme="majorBidi" w:hAnsiTheme="majorBidi" w:cstheme="majorBidi"/>
            <w:b w:val="0"/>
            <w:i/>
            <w:sz w:val="24"/>
          </w:rPr>
          <m:t>z</m:t>
        </m:r>
        <m:r>
          <m:rPr>
            <m:nor/>
          </m:rPr>
          <w:rPr>
            <w:rFonts w:asciiTheme="majorBidi" w:hAnsiTheme="majorBidi" w:cstheme="majorBidi"/>
            <w:b w:val="0"/>
            <w:sz w:val="24"/>
          </w:rPr>
          <m:t xml:space="preserve"> = 35</m:t>
        </m:r>
        <m:r>
          <m:rPr>
            <m:nor/>
          </m:rPr>
          <w:rPr>
            <w:rFonts w:ascii="Cambria Math" w:hAnsiTheme="majorBidi" w:cstheme="majorBidi"/>
            <w:b w:val="0"/>
            <w:sz w:val="24"/>
          </w:rPr>
          <m:t xml:space="preserve"> </m:t>
        </m:r>
        <m:r>
          <m:rPr>
            <m:nor/>
          </m:rPr>
          <w:rPr>
            <w:rFonts w:asciiTheme="majorBidi" w:hAnsiTheme="majorBidi" w:cstheme="majorBidi"/>
            <w:b w:val="0"/>
            <w:sz w:val="24"/>
          </w:rPr>
          <m:t>nm</m:t>
        </m:r>
      </m:oMath>
      <w:r w:rsidRPr="00CF3466">
        <w:rPr>
          <w:rFonts w:asciiTheme="majorBidi" w:hAnsiTheme="majorBidi" w:cstheme="majorBidi"/>
          <w:b w:val="0"/>
          <w:sz w:val="24"/>
        </w:rPr>
        <w:t>.</w:t>
      </w:r>
    </w:p>
    <w:p w14:paraId="27F4064B" w14:textId="7B2EBE59" w:rsidR="00676382" w:rsidRPr="00CF3466" w:rsidRDefault="004F7091" w:rsidP="008E7786">
      <w:pPr>
        <w:pStyle w:val="1"/>
        <w:numPr>
          <w:ilvl w:val="0"/>
          <w:numId w:val="0"/>
        </w:numPr>
        <w:tabs>
          <w:tab w:val="left" w:pos="142"/>
        </w:tabs>
        <w:spacing w:after="120"/>
        <w:jc w:val="left"/>
        <w:rPr>
          <w:rFonts w:asciiTheme="majorBidi" w:hAnsiTheme="majorBidi" w:cstheme="majorBidi"/>
          <w:b w:val="0"/>
          <w:sz w:val="24"/>
        </w:rPr>
      </w:pPr>
      <w:r>
        <w:rPr>
          <w:noProof/>
        </w:rPr>
        <w:lastRenderedPageBreak/>
        <mc:AlternateContent>
          <mc:Choice Requires="wps">
            <w:drawing>
              <wp:anchor distT="0" distB="0" distL="114300" distR="114300" simplePos="0" relativeHeight="251744256" behindDoc="0" locked="0" layoutInCell="1" allowOverlap="1" wp14:anchorId="2269392A" wp14:editId="0EE54FF5">
                <wp:simplePos x="0" y="0"/>
                <wp:positionH relativeFrom="column">
                  <wp:posOffset>3655929</wp:posOffset>
                </wp:positionH>
                <wp:positionV relativeFrom="paragraph">
                  <wp:posOffset>1098550</wp:posOffset>
                </wp:positionV>
                <wp:extent cx="178435" cy="0"/>
                <wp:effectExtent l="0" t="76200" r="12065" b="95250"/>
                <wp:wrapNone/>
                <wp:docPr id="163" name="Straight Arrow Connector 163"/>
                <wp:cNvGraphicFramePr/>
                <a:graphic xmlns:a="http://schemas.openxmlformats.org/drawingml/2006/main">
                  <a:graphicData uri="http://schemas.microsoft.com/office/word/2010/wordprocessingShape">
                    <wps:wsp>
                      <wps:cNvCnPr/>
                      <wps:spPr>
                        <a:xfrm rot="585925">
                          <a:off x="0" y="0"/>
                          <a:ext cx="1784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63" o:spid="_x0000_s1026" type="#_x0000_t32" style="position:absolute;left:0;text-align:left;margin-left:287.85pt;margin-top:86.5pt;width:14.05pt;height:0;rotation:639986fd;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" strokecolor="black [3213]" strokeweight="1pt">
                <v:stroke endarrow="block" joinstyle="miter"/>
              </v:shape>
            </w:pict>
          </mc:Fallback>
        </mc:AlternateContent>
      </w:r>
      <w:r>
        <w:rPr>
          <w:rFonts w:asciiTheme="majorBidi" w:hAnsiTheme="majorBidi" w:cstheme="majorBidi"/>
          <w:b w:val="0"/>
          <w:noProof/>
          <w:sz w:val="24"/>
        </w:rPr>
        <mc:AlternateContent>
          <mc:Choice Requires="wpg">
            <w:drawing>
              <wp:anchor distT="0" distB="0" distL="114300" distR="114300" simplePos="0" relativeHeight="251729920" behindDoc="0" locked="0" layoutInCell="1" allowOverlap="1" wp14:anchorId="0D7DC593" wp14:editId="4B496873">
                <wp:simplePos x="0" y="0"/>
                <wp:positionH relativeFrom="column">
                  <wp:posOffset>3512820</wp:posOffset>
                </wp:positionH>
                <wp:positionV relativeFrom="paragraph">
                  <wp:posOffset>633730</wp:posOffset>
                </wp:positionV>
                <wp:extent cx="368935" cy="807085"/>
                <wp:effectExtent l="0" t="0" r="12065" b="31115"/>
                <wp:wrapNone/>
                <wp:docPr id="152" name="Group 152"/>
                <wp:cNvGraphicFramePr/>
                <a:graphic xmlns:a="http://schemas.openxmlformats.org/drawingml/2006/main">
                  <a:graphicData uri="http://schemas.microsoft.com/office/word/2010/wordprocessingGroup">
                    <wpg:wgp>
                      <wpg:cNvGrpSpPr/>
                      <wpg:grpSpPr>
                        <a:xfrm>
                          <a:off x="0" y="0"/>
                          <a:ext cx="368935" cy="807085"/>
                          <a:chOff x="0" y="8486"/>
                          <a:chExt cx="369158" cy="807916"/>
                        </a:xfrm>
                      </wpg:grpSpPr>
                      <wps:wsp>
                        <wps:cNvPr id="148" name="Straight Connector 148"/>
                        <wps:cNvCnPr/>
                        <wps:spPr>
                          <a:xfrm flipH="1">
                            <a:off x="8487" y="8486"/>
                            <a:ext cx="356826" cy="17203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flipH="1">
                            <a:off x="8487" y="625865"/>
                            <a:ext cx="353695" cy="18923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0" y="184577"/>
                            <a:ext cx="0" cy="631825"/>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369158" y="24076"/>
                            <a:ext cx="0" cy="631825"/>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52" o:spid="_x0000_s1026" style="position:absolute;left:0;text-align:left;margin-left:276.6pt;margin-top:49.9pt;width:29.05pt;height:63.55pt;z-index:251729920;mso-height-relative:margin" coordorigin=",84" coordsize="3691,8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">
                <v:line id="Straight Connector 148" o:spid="_x0000_s1027" style="position:absolute;flip:x;visibility:visible;mso-wrap-style:square" from="84,84" to="3653,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wMcUAAADcAAAADwAAAGRycy9kb3ducmV2LnhtbESPQWvCQBCF74L/YRmhF9FNi1ZJXUUK&#10;Qg9eTKXQ25Ads6HZ2ZBdY/z3nYPgbYb35r1vNrvBN6qnLtaBDbzOM1DEZbA1VwbO34fZGlRMyBab&#10;wGTgThF22/Fog7kNNz5RX6RKSQjHHA24lNpc61g68hjnoSUW7RI6j0nWrtK2w5uE+0a/Zdm79liz&#10;NDhs6dNR+VdcvYH+557tT6viSuHgppfFef27TEdjXibD/gNUoiE9zY/rLyv4C6GVZ2QCvf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DwMcUAAADcAAAADwAAAAAAAAAA&#10;AAAAAAChAgAAZHJzL2Rvd25yZXYueG1sUEsFBgAAAAAEAAQA+QAAAJMDAAAAAA==&#10;" strokecolor="black [3213]" strokeweight="1pt">
                  <v:stroke dashstyle="1 1" joinstyle="miter"/>
                </v:line>
                <v:line id="Straight Connector 149" o:spid="_x0000_s1028" style="position:absolute;flip:x;visibility:visible;mso-wrap-style:square" from="84,6258" to="362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xVqsQAAADcAAAADwAAAGRycy9kb3ducmV2LnhtbERPTWvCQBC9F/wPywheSt1YbLWpmyCF&#10;QA+9mIrQ25Ads8HsbMiuMfn3bqHQ2zze5+zy0bZioN43jhWslgkI4srphmsFx+/iaQvCB2SNrWNS&#10;MJGHPJs97DDV7sYHGspQixjCPkUFJoQuldJXhiz6peuII3d2vcUQYV9L3eMthttWPifJq7TYcGww&#10;2NGHoepSXq2C4TQl+8OmvJIrzON5fdz+vIQvpRbzcf8OItAY/sV/7k8d56/f4PeZeIHM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DFWqxAAAANwAAAAPAAAAAAAAAAAA&#10;AAAAAKECAABkcnMvZG93bnJldi54bWxQSwUGAAAAAAQABAD5AAAAkgMAAAAA&#10;" strokecolor="black [3213]" strokeweight="1pt">
                  <v:stroke dashstyle="1 1" joinstyle="miter"/>
                </v:line>
                <v:line id="Straight Connector 150" o:spid="_x0000_s1029" style="position:absolute;visibility:visible;mso-wrap-style:square" from="0,1845" to="0,8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FucUAAADcAAAADwAAAGRycy9kb3ducmV2LnhtbESPQW/CMAyF70j7D5En7QbpmEBTR0DT&#10;RKUd4EDhB1iNl1ZrnK5JS9mvx4dJu9l6z+993uwm36qR+tgENvC8yEARV8E27AxczsX8FVRMyBbb&#10;wGTgRhF224fZBnMbrnyisUxOSQjHHA3UKXW51rGqyWNchI5YtK/Qe0yy9k7bHq8S7lu9zLK19tiw&#10;NNTY0UdN1Xc5eAPFqRyHNUZ8KYaf38MxuvNt74x5epze30AlmtK/+e/60wr+SvDlGZlA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aFucUAAADcAAAADwAAAAAAAAAA&#10;AAAAAAChAgAAZHJzL2Rvd25yZXYueG1sUEsFBgAAAAAEAAQA+QAAAJMDAAAAAA==&#10;" strokecolor="black [3213]" strokeweight="1pt">
                  <v:stroke dashstyle="1 1" joinstyle="miter"/>
                </v:line>
                <v:line id="Straight Connector 151" o:spid="_x0000_s1030" style="position:absolute;visibility:visible;mso-wrap-style:square" from="3691,240" to="3691,6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ogIsEAAADcAAAADwAAAGRycy9kb3ducmV2LnhtbERPzYrCMBC+L/gOYQRva+qKItUosmxh&#10;D7sHqw8wNGNabCa1SWvdp98Igrf5+H5nsxtsLXpqfeVYwWyagCAunK7YKDgds/cVCB+QNdaOScGd&#10;POy2o7cNptrd+EB9HoyIIexTVFCG0KRS+qIki37qGuLInV1rMUTYGqlbvMVwW8uPJFlKixXHhhIb&#10;+iypuOSdVZAd8r5bosd51l3/fn69Od6/jFKT8bBfgwg0hJf46f7Wcf5iBo9n4gVy+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eiAiwQAAANwAAAAPAAAAAAAAAAAAAAAA&#10;AKECAABkcnMvZG93bnJldi54bWxQSwUGAAAAAAQABAD5AAAAjwMAAAAA&#10;" strokecolor="black [3213]" strokeweight="1pt">
                  <v:stroke dashstyle="1 1" joinstyle="miter"/>
                </v:line>
              </v:group>
            </w:pict>
          </mc:Fallback>
        </mc:AlternateContent>
      </w:r>
      <w:r>
        <w:rPr>
          <w:noProof/>
        </w:rPr>
        <mc:AlternateContent>
          <mc:Choice Requires="wps">
            <w:drawing>
              <wp:anchor distT="0" distB="0" distL="114300" distR="114300" simplePos="0" relativeHeight="251742208" behindDoc="0" locked="0" layoutInCell="1" allowOverlap="1" wp14:anchorId="2CEB868A" wp14:editId="5F25918B">
                <wp:simplePos x="0" y="0"/>
                <wp:positionH relativeFrom="column">
                  <wp:posOffset>3874553</wp:posOffset>
                </wp:positionH>
                <wp:positionV relativeFrom="paragraph">
                  <wp:posOffset>1256030</wp:posOffset>
                </wp:positionV>
                <wp:extent cx="76200" cy="12700"/>
                <wp:effectExtent l="0" t="0" r="19050" b="25400"/>
                <wp:wrapNone/>
                <wp:docPr id="162" name="Straight Connector 162"/>
                <wp:cNvGraphicFramePr/>
                <a:graphic xmlns:a="http://schemas.openxmlformats.org/drawingml/2006/main">
                  <a:graphicData uri="http://schemas.microsoft.com/office/word/2010/wordprocessingShape">
                    <wps:wsp>
                      <wps:cNvCnPr/>
                      <wps:spPr>
                        <a:xfrm flipH="1" flipV="1">
                          <a:off x="0" y="0"/>
                          <a:ext cx="76200" cy="1270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2" o:spid="_x0000_s1026" style="position:absolute;left:0;text-align:lef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98.9pt" to="311.1pt,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" strokecolor="black [3213]" strokeweight="1pt">
                <v:stroke dashstyle="1 1" joinstyle="miter"/>
              </v:line>
            </w:pict>
          </mc:Fallback>
        </mc:AlternateContent>
      </w:r>
      <w:r>
        <w:rPr>
          <w:noProof/>
        </w:rPr>
        <mc:AlternateContent>
          <mc:Choice Requires="wps">
            <w:drawing>
              <wp:anchor distT="0" distB="0" distL="114300" distR="114300" simplePos="0" relativeHeight="251738112" behindDoc="0" locked="0" layoutInCell="1" allowOverlap="1" wp14:anchorId="2EB97E00" wp14:editId="297DE21E">
                <wp:simplePos x="0" y="0"/>
                <wp:positionH relativeFrom="column">
                  <wp:posOffset>3523071</wp:posOffset>
                </wp:positionH>
                <wp:positionV relativeFrom="paragraph">
                  <wp:posOffset>1445316</wp:posOffset>
                </wp:positionV>
                <wp:extent cx="76200" cy="12700"/>
                <wp:effectExtent l="0" t="0" r="19050" b="25400"/>
                <wp:wrapNone/>
                <wp:docPr id="160" name="Straight Connector 160"/>
                <wp:cNvGraphicFramePr/>
                <a:graphic xmlns:a="http://schemas.openxmlformats.org/drawingml/2006/main">
                  <a:graphicData uri="http://schemas.microsoft.com/office/word/2010/wordprocessingShape">
                    <wps:wsp>
                      <wps:cNvCnPr/>
                      <wps:spPr>
                        <a:xfrm flipH="1" flipV="1">
                          <a:off x="0" y="0"/>
                          <a:ext cx="76200" cy="1270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0" o:spid="_x0000_s1026" style="position:absolute;left:0;text-align:lef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4pt,113.8pt" to="283.4pt,1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" strokecolor="black [3213]" strokeweight="1pt">
                <v:stroke dashstyle="1 1" joinstyle="miter"/>
              </v:line>
            </w:pict>
          </mc:Fallback>
        </mc:AlternateContent>
      </w:r>
      <w:r>
        <w:rPr>
          <w:noProof/>
        </w:rPr>
        <mc:AlternateContent>
          <mc:Choice Requires="wps">
            <w:drawing>
              <wp:anchor distT="0" distB="0" distL="114300" distR="114300" simplePos="0" relativeHeight="251736064" behindDoc="0" locked="0" layoutInCell="1" allowOverlap="1" wp14:anchorId="0CFEB9D9" wp14:editId="24BE4021">
                <wp:simplePos x="0" y="0"/>
                <wp:positionH relativeFrom="column">
                  <wp:posOffset>3516212</wp:posOffset>
                </wp:positionH>
                <wp:positionV relativeFrom="paragraph">
                  <wp:posOffset>815340</wp:posOffset>
                </wp:positionV>
                <wp:extent cx="76200" cy="12700"/>
                <wp:effectExtent l="0" t="0" r="19050" b="25400"/>
                <wp:wrapNone/>
                <wp:docPr id="159" name="Straight Connector 159"/>
                <wp:cNvGraphicFramePr/>
                <a:graphic xmlns:a="http://schemas.openxmlformats.org/drawingml/2006/main">
                  <a:graphicData uri="http://schemas.microsoft.com/office/word/2010/wordprocessingShape">
                    <wps:wsp>
                      <wps:cNvCnPr/>
                      <wps:spPr>
                        <a:xfrm flipH="1" flipV="1">
                          <a:off x="0" y="0"/>
                          <a:ext cx="76200" cy="1270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9" o:spid="_x0000_s1026" style="position:absolute;left:0;text-align:lef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85pt,64.2pt" to="282.8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" strokecolor="black [3213]" strokeweight="1pt">
                <v:stroke dashstyle="1 1" joinstyle="miter"/>
              </v:line>
            </w:pict>
          </mc:Fallback>
        </mc:AlternateContent>
      </w:r>
      <w:r w:rsidR="00544A99">
        <w:rPr>
          <w:noProof/>
        </w:rPr>
        <mc:AlternateContent>
          <mc:Choice Requires="wps">
            <w:drawing>
              <wp:anchor distT="0" distB="0" distL="114300" distR="114300" simplePos="0" relativeHeight="251734016" behindDoc="0" locked="0" layoutInCell="1" allowOverlap="1" wp14:anchorId="45BB269D" wp14:editId="6217A7DB">
                <wp:simplePos x="0" y="0"/>
                <wp:positionH relativeFrom="column">
                  <wp:posOffset>3879850</wp:posOffset>
                </wp:positionH>
                <wp:positionV relativeFrom="paragraph">
                  <wp:posOffset>643472</wp:posOffset>
                </wp:positionV>
                <wp:extent cx="76200" cy="12700"/>
                <wp:effectExtent l="0" t="0" r="19050" b="25400"/>
                <wp:wrapNone/>
                <wp:docPr id="158" name="Straight Connector 158"/>
                <wp:cNvGraphicFramePr/>
                <a:graphic xmlns:a="http://schemas.openxmlformats.org/drawingml/2006/main">
                  <a:graphicData uri="http://schemas.microsoft.com/office/word/2010/wordprocessingShape">
                    <wps:wsp>
                      <wps:cNvCnPr/>
                      <wps:spPr>
                        <a:xfrm flipH="1" flipV="1">
                          <a:off x="0" y="0"/>
                          <a:ext cx="76200" cy="12700"/>
                        </a:xfrm>
                        <a:prstGeom prst="line">
                          <a:avLst/>
                        </a:prstGeom>
                        <a:ln w="127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8" o:spid="_x0000_s1026" style="position:absolute;left:0;text-align:lef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pt,50.65pt" to="311.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" strokecolor="black [3213]" strokeweight="1pt">
                <v:stroke dashstyle="1 1" joinstyle="miter"/>
              </v:line>
            </w:pict>
          </mc:Fallback>
        </mc:AlternateContent>
      </w:r>
      <w:r w:rsidR="00544A99">
        <w:rPr>
          <w:rFonts w:asciiTheme="majorBidi" w:hAnsiTheme="majorBidi" w:cstheme="majorBidi"/>
          <w:b w:val="0"/>
          <w:noProof/>
          <w:sz w:val="24"/>
        </w:rPr>
        <mc:AlternateContent>
          <mc:Choice Requires="wpg">
            <w:drawing>
              <wp:anchor distT="0" distB="0" distL="114300" distR="114300" simplePos="0" relativeHeight="251731968" behindDoc="0" locked="0" layoutInCell="1" allowOverlap="1" wp14:anchorId="4ED00EBA" wp14:editId="276DD0ED">
                <wp:simplePos x="0" y="0"/>
                <wp:positionH relativeFrom="column">
                  <wp:posOffset>3590925</wp:posOffset>
                </wp:positionH>
                <wp:positionV relativeFrom="paragraph">
                  <wp:posOffset>647700</wp:posOffset>
                </wp:positionV>
                <wp:extent cx="365125" cy="815975"/>
                <wp:effectExtent l="0" t="0" r="15875" b="41275"/>
                <wp:wrapNone/>
                <wp:docPr id="153" name="Group 153"/>
                <wp:cNvGraphicFramePr/>
                <a:graphic xmlns:a="http://schemas.openxmlformats.org/drawingml/2006/main">
                  <a:graphicData uri="http://schemas.microsoft.com/office/word/2010/wordprocessingGroup">
                    <wpg:wgp>
                      <wpg:cNvGrpSpPr/>
                      <wpg:grpSpPr>
                        <a:xfrm>
                          <a:off x="0" y="0"/>
                          <a:ext cx="365125" cy="815975"/>
                          <a:chOff x="0" y="0"/>
                          <a:chExt cx="365313" cy="816402"/>
                        </a:xfrm>
                      </wpg:grpSpPr>
                      <wps:wsp>
                        <wps:cNvPr id="154" name="Straight Connector 154"/>
                        <wps:cNvCnPr/>
                        <wps:spPr>
                          <a:xfrm flipH="1">
                            <a:off x="8487" y="8486"/>
                            <a:ext cx="356826" cy="17203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55" name="Straight Connector 155"/>
                        <wps:cNvCnPr/>
                        <wps:spPr>
                          <a:xfrm flipH="1">
                            <a:off x="8487" y="625865"/>
                            <a:ext cx="353695" cy="18923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0" y="184577"/>
                            <a:ext cx="0" cy="631825"/>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57" name="Straight Connector 157"/>
                        <wps:cNvCnPr/>
                        <wps:spPr>
                          <a:xfrm>
                            <a:off x="362790" y="0"/>
                            <a:ext cx="0" cy="631825"/>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3" o:spid="_x0000_s1026" style="position:absolute;left:0;text-align:left;margin-left:282.75pt;margin-top:51pt;width:28.75pt;height:64.25pt;z-index:251731968" coordsize="3653,8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">
                <v:line id="Straight Connector 154" o:spid="_x0000_s1027" style="position:absolute;flip:x;visibility:visible;mso-wrap-style:square" from="84,84" to="3653,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AHj8YAAADcAAAADwAAAGRycy9kb3ducmV2LnhtbERPS2vCQBC+C/0PyxR6KbqptBpTV6kF&#10;SUURfFx6m2anSTA7m+5uNf333ULB23x8z5nOO9OIMzlfW1bwMEhAEBdW11wqOB6W/RSED8gaG8uk&#10;4Ic8zGc3vSlm2l54R+d9KEUMYZ+hgiqENpPSFxUZ9APbEkfu0zqDIUJXSu3wEsNNI4dJMpIGa44N&#10;Fbb0WlFx2n8bBSv5tT4t3EeZpzJfvm/G2wnn90rd3XYvzyACdeEq/ne/6Tj/6RH+nokX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QB4/GAAAA3AAAAA8AAAAAAAAA&#10;AAAAAAAAoQIAAGRycy9kb3ducmV2LnhtbFBLBQYAAAAABAAEAPkAAACUAwAAAAA=&#10;" strokecolor="black [3213]" strokeweight="1pt">
                  <v:stroke joinstyle="miter"/>
                </v:line>
                <v:line id="Straight Connector 155" o:spid="_x0000_s1028" style="position:absolute;flip:x;visibility:visible;mso-wrap-style:square" from="84,6258" to="3621,8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yiFMQAAADcAAAADwAAAGRycy9kb3ducmV2LnhtbERPTWsCMRC9F/wPYYRepGYtWO1qFC3I&#10;tiiCthdv42bcXdxM1iTV7b9vCkJv83ifM523phZXcr6yrGDQT0AQ51ZXXCj4+lw9jUH4gKyxtkwK&#10;fsjDfNZ5mGKq7Y13dN2HQsQQ9ikqKENoUil9XpJB37cNceRO1hkMEbpCaoe3GG5q+ZwkL9JgxbGh&#10;xIbeSsrP+2+j4ENe1uelOxbZWGarw2a0feWsp9Rjt11MQARqw7/47n7Xcf5wCH/PxAv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nKIUxAAAANwAAAAPAAAAAAAAAAAA&#10;AAAAAKECAABkcnMvZG93bnJldi54bWxQSwUGAAAAAAQABAD5AAAAkgMAAAAA&#10;" strokecolor="black [3213]" strokeweight="1pt">
                  <v:stroke joinstyle="miter"/>
                </v:line>
                <v:line id="Straight Connector 156" o:spid="_x0000_s1029" style="position:absolute;visibility:visible;mso-wrap-style:square" from="0,1845" to="0,8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1HtsEAAADcAAAADwAAAGRycy9kb3ducmV2LnhtbERPzWrCQBC+F3yHZYTe6kStQaKrSKHF&#10;k6LtA4zZMYlmZ0N2a9I+vVsoeJuP73eW697W6satr5xoGI8SUCy5M5UUGr4+31/moHwgMVQ7YQ0/&#10;7GG9GjwtKTOukwPfjqFQMUR8RhrKEJoM0eclW/Ij17BE7uxaSyHCtkDTUhfDbY2TJEnRUiWxoaSG&#10;30rOr8dvq8FOt8ku7Sa7GvPLx0l+EV+ne62fh/1mASpwHx7if/fWxPmzFP6eiRfg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rUe2wQAAANwAAAAPAAAAAAAAAAAAAAAA&#10;AKECAABkcnMvZG93bnJldi54bWxQSwUGAAAAAAQABAD5AAAAjwMAAAAA&#10;" strokecolor="black [3213]" strokeweight="1pt">
                  <v:stroke joinstyle="miter"/>
                </v:line>
                <v:line id="Straight Connector 157" o:spid="_x0000_s1030" style="position:absolute;visibility:visible;mso-wrap-style:square" from="3627,0" to="3627,6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HiLcIAAADcAAAADwAAAGRycy9kb3ducmV2LnhtbERPzWrCQBC+C77DMoI3nVStLamrlILi&#10;SdH2AabZaZI2Oxuyq4k+vSsUvM3H9zuLVWcrdebGl040PI0TUCyZM6XkGr4+16NXUD6QGKqcsIYL&#10;e1gt+70Fpca1cuDzMeQqhohPSUMRQp0i+qxgS37sapbI/bjGUoiwydE01MZwW+EkSeZoqZTYUFDN&#10;HwVnf8eT1WCn22Q3bye7CrPfzbdcEWfTvdbDQff+BipwFx7if/fWxPnPL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HiLcIAAADcAAAADwAAAAAAAAAAAAAA&#10;AAChAgAAZHJzL2Rvd25yZXYueG1sUEsFBgAAAAAEAAQA+QAAAJADAAAAAA==&#10;" strokecolor="black [3213]" strokeweight="1pt">
                  <v:stroke joinstyle="miter"/>
                </v:line>
              </v:group>
            </w:pict>
          </mc:Fallback>
        </mc:AlternateContent>
      </w:r>
      <w:r w:rsidR="00B03EB3">
        <w:rPr>
          <w:rFonts w:asciiTheme="majorBidi" w:hAnsiTheme="majorBidi" w:cstheme="majorBidi"/>
          <w:b w:val="0"/>
          <w:noProof/>
          <w:sz w:val="24"/>
        </w:rPr>
        <mc:AlternateContent>
          <mc:Choice Requires="wpg">
            <w:drawing>
              <wp:anchor distT="0" distB="0" distL="114300" distR="114300" simplePos="0" relativeHeight="251721728" behindDoc="0" locked="0" layoutInCell="1" allowOverlap="1" wp14:anchorId="6ABCA517" wp14:editId="7BF21CF5">
                <wp:simplePos x="0" y="0"/>
                <wp:positionH relativeFrom="column">
                  <wp:posOffset>676370</wp:posOffset>
                </wp:positionH>
                <wp:positionV relativeFrom="paragraph">
                  <wp:posOffset>506730</wp:posOffset>
                </wp:positionV>
                <wp:extent cx="246545" cy="140110"/>
                <wp:effectExtent l="0" t="0" r="20320" b="50800"/>
                <wp:wrapNone/>
                <wp:docPr id="140" name="Group 140"/>
                <wp:cNvGraphicFramePr/>
                <a:graphic xmlns:a="http://schemas.openxmlformats.org/drawingml/2006/main">
                  <a:graphicData uri="http://schemas.microsoft.com/office/word/2010/wordprocessingGroup">
                    <wpg:wgp>
                      <wpg:cNvGrpSpPr/>
                      <wpg:grpSpPr>
                        <a:xfrm>
                          <a:off x="0" y="0"/>
                          <a:ext cx="246545" cy="140110"/>
                          <a:chOff x="0" y="0"/>
                          <a:chExt cx="246545" cy="140110"/>
                        </a:xfrm>
                      </wpg:grpSpPr>
                      <wps:wsp>
                        <wps:cNvPr id="141" name="Straight Arrow Connector 141"/>
                        <wps:cNvCnPr/>
                        <wps:spPr>
                          <a:xfrm rot="585925">
                            <a:off x="67475" y="88669"/>
                            <a:ext cx="179070" cy="0"/>
                          </a:xfrm>
                          <a:prstGeom prst="straightConnector1">
                            <a:avLst/>
                          </a:prstGeom>
                          <a:ln w="12700">
                            <a:solidFill>
                              <a:schemeClr val="bg2">
                                <a:lumMod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0" y="39808"/>
                            <a:ext cx="140110" cy="76200"/>
                          </a:xfrm>
                          <a:prstGeom prst="line">
                            <a:avLst/>
                          </a:prstGeom>
                          <a:ln w="9525">
                            <a:solidFill>
                              <a:schemeClr val="bg2">
                                <a:lumMod val="50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rot="5400000" flipH="1">
                            <a:off x="4653" y="70055"/>
                            <a:ext cx="140110" cy="0"/>
                          </a:xfrm>
                          <a:prstGeom prst="line">
                            <a:avLst/>
                          </a:prstGeom>
                          <a:ln w="9525">
                            <a:solidFill>
                              <a:schemeClr val="bg2">
                                <a:lumMod val="50000"/>
                              </a:schemeClr>
                            </a:solidFill>
                            <a:prstDash val="sys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0" o:spid="_x0000_s1026" style="position:absolute;left:0;text-align:left;margin-left:53.25pt;margin-top:39.9pt;width:19.4pt;height:11.05pt;z-index:251721728" coordsize="246545,14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">
                <v:shape id="Straight Arrow Connector 141" o:spid="_x0000_s1027" type="#_x0000_t32" style="position:absolute;left:67475;top:88669;width:179070;height:0;rotation:639986fd;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MROcQAAADcAAAADwAAAGRycy9kb3ducmV2LnhtbERPTWvCQBC9F/oflhF6q5uIiEQ3oSpa&#10;L2KbKsTbkJ0modnZkN1q+u+7BaG3ebzPWWaDacWVetdYVhCPIxDEpdUNVwpOH9vnOQjnkTW2lknB&#10;DznI0seHJSba3vidrrmvRAhhl6CC2vsukdKVNRl0Y9sRB+7T9gZ9gH0ldY+3EG5aOYmimTTYcGio&#10;saN1TeVX/m0UzA6rzbrYdYe36vUc7+eXYlscrVJPo+FlAcLT4P/Fd/deh/nTGP6eCRfI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xE5xAAAANwAAAAPAAAAAAAAAAAA&#10;AAAAAKECAABkcnMvZG93bnJldi54bWxQSwUGAAAAAAQABAD5AAAAkgMAAAAA&#10;" strokecolor="#747070 [1614]" strokeweight="1pt">
                  <v:stroke dashstyle="1 1" endarrow="block" joinstyle="miter"/>
                </v:shape>
                <v:line id="Straight Connector 142" o:spid="_x0000_s1028" style="position:absolute;flip:x;visibility:visible;mso-wrap-style:square" from="0,39808" to="140110,1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XlLMQAAADcAAAADwAAAGRycy9kb3ducmV2LnhtbERPTWvCQBC9F/oflil4042iqaSuYgVF&#10;rIcaReltyI5JaHY2ZFeN/94tCL3N433OZNaaSlypcaVlBf1eBII4s7rkXMFhv+yOQTiPrLGyTAru&#10;5GA2fX2ZYKLtjXd0TX0uQgi7BBUU3teJlC4ryKDr2Zo4cGfbGPQBNrnUDd5CuKnkIIpiabDk0FBg&#10;TYuCst/0YhSMf07L95UvR2m9lZ/HePN9ir/mSnXe2vkHCE+t/xc/3Wsd5g8H8PdMuE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eUsxAAAANwAAAAPAAAAAAAAAAAA&#10;AAAAAKECAABkcnMvZG93bnJldi54bWxQSwUGAAAAAAQABAD5AAAAkgMAAAAA&#10;" strokecolor="#747070 [1614]">
                  <v:stroke dashstyle="1 1" joinstyle="miter"/>
                </v:line>
                <v:line id="Straight Connector 143" o:spid="_x0000_s1029" style="position:absolute;rotation:-90;flip:x;visibility:visible;mso-wrap-style:square" from="4653,70055" to="144763,70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s08MAAADcAAAADwAAAGRycy9kb3ducmV2LnhtbERPTWvCQBC9C/0PyxS86aZVrKSuIoWC&#10;BxVqVTwO2XETm50N2TWJ/94VCt7m8T5ntuhsKRqqfeFYwdswAUGcOV2wUbD//R5MQfiArLF0TApu&#10;5GExf+nNMNWu5R9qdsGIGMI+RQV5CFUqpc9ysuiHriKO3NnVFkOEtZG6xjaG21K+J8lEWiw4NuRY&#10;0VdO2d/uahV0ly0d1+Z0OUyarZ+2H9IsN2el+q/d8hNEoC48xf/ulY7zxyN4PBMv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YbNPDAAAA3AAAAA8AAAAAAAAAAAAA&#10;AAAAoQIAAGRycy9kb3ducmV2LnhtbFBLBQYAAAAABAAEAPkAAACRAwAAAAA=&#10;" strokecolor="#747070 [1614]">
                  <v:stroke dashstyle="1 1" joinstyle="miter"/>
                </v:line>
              </v:group>
            </w:pict>
          </mc:Fallback>
        </mc:AlternateContent>
      </w:r>
      <w:r w:rsidR="00856D0A">
        <w:rPr>
          <w:rFonts w:asciiTheme="majorBidi" w:hAnsiTheme="majorBidi" w:cstheme="majorBidi"/>
          <w:b w:val="0"/>
          <w:noProof/>
          <w:sz w:val="24"/>
        </w:rPr>
        <mc:AlternateContent>
          <mc:Choice Requires="wpg">
            <w:drawing>
              <wp:anchor distT="0" distB="0" distL="114300" distR="114300" simplePos="0" relativeHeight="251692032" behindDoc="0" locked="0" layoutInCell="1" allowOverlap="1" wp14:anchorId="4A645CE7" wp14:editId="124DE78E">
                <wp:simplePos x="0" y="0"/>
                <wp:positionH relativeFrom="column">
                  <wp:posOffset>4336026</wp:posOffset>
                </wp:positionH>
                <wp:positionV relativeFrom="paragraph">
                  <wp:posOffset>44245</wp:posOffset>
                </wp:positionV>
                <wp:extent cx="1457960" cy="1437009"/>
                <wp:effectExtent l="0" t="0" r="27940" b="10795"/>
                <wp:wrapNone/>
                <wp:docPr id="98" name="Group 98"/>
                <wp:cNvGraphicFramePr/>
                <a:graphic xmlns:a="http://schemas.openxmlformats.org/drawingml/2006/main">
                  <a:graphicData uri="http://schemas.microsoft.com/office/word/2010/wordprocessingGroup">
                    <wpg:wgp>
                      <wpg:cNvGrpSpPr/>
                      <wpg:grpSpPr>
                        <a:xfrm>
                          <a:off x="0" y="0"/>
                          <a:ext cx="1457960" cy="1437009"/>
                          <a:chOff x="0" y="0"/>
                          <a:chExt cx="1458120" cy="1437327"/>
                        </a:xfrm>
                      </wpg:grpSpPr>
                      <wpg:grpSp>
                        <wpg:cNvPr id="73" name="Group 73"/>
                        <wpg:cNvGrpSpPr/>
                        <wpg:grpSpPr>
                          <a:xfrm>
                            <a:off x="0" y="0"/>
                            <a:ext cx="1458120" cy="1260000"/>
                            <a:chOff x="0" y="0"/>
                            <a:chExt cx="1458120" cy="1260000"/>
                          </a:xfrm>
                        </wpg:grpSpPr>
                        <wps:wsp>
                          <wps:cNvPr id="20" name="Rectangle 20"/>
                          <wps:cNvSpPr/>
                          <wps:spPr>
                            <a:xfrm>
                              <a:off x="198120" y="0"/>
                              <a:ext cx="1260000" cy="1260000"/>
                            </a:xfrm>
                            <a:prstGeom prst="rect">
                              <a:avLst/>
                            </a:prstGeom>
                            <a:solidFill>
                              <a:schemeClr val="bg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586278" y="359859"/>
                              <a:ext cx="540059" cy="54012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0" y="45720"/>
                              <a:ext cx="179705" cy="143510"/>
                              <a:chOff x="0" y="0"/>
                              <a:chExt cx="179705" cy="143510"/>
                            </a:xfrm>
                          </wpg:grpSpPr>
                          <wps:wsp>
                            <wps:cNvPr id="23" name="Straight Arrow Connector 23"/>
                            <wps:cNvCnPr/>
                            <wps:spPr>
                              <a:xfrm>
                                <a:off x="0" y="68580"/>
                                <a:ext cx="17970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0" y="0"/>
                                <a:ext cx="0" cy="1435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6" name="Group 26"/>
                          <wpg:cNvGrpSpPr/>
                          <wpg:grpSpPr>
                            <a:xfrm>
                              <a:off x="7620" y="342900"/>
                              <a:ext cx="179705" cy="143510"/>
                              <a:chOff x="0" y="0"/>
                              <a:chExt cx="179705" cy="143510"/>
                            </a:xfrm>
                          </wpg:grpSpPr>
                          <wps:wsp>
                            <wps:cNvPr id="30" name="Straight Arrow Connector 30"/>
                            <wps:cNvCnPr/>
                            <wps:spPr>
                              <a:xfrm>
                                <a:off x="0" y="68580"/>
                                <a:ext cx="17970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0" y="0"/>
                                <a:ext cx="0" cy="1435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4" name="Group 64"/>
                          <wpg:cNvGrpSpPr/>
                          <wpg:grpSpPr>
                            <a:xfrm>
                              <a:off x="7620" y="693420"/>
                              <a:ext cx="179705" cy="143510"/>
                              <a:chOff x="0" y="0"/>
                              <a:chExt cx="179705" cy="143510"/>
                            </a:xfrm>
                          </wpg:grpSpPr>
                          <wps:wsp>
                            <wps:cNvPr id="65" name="Straight Arrow Connector 65"/>
                            <wps:cNvCnPr/>
                            <wps:spPr>
                              <a:xfrm>
                                <a:off x="0" y="68580"/>
                                <a:ext cx="17970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0" y="0"/>
                                <a:ext cx="0" cy="1435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7" name="Group 67"/>
                          <wpg:cNvGrpSpPr/>
                          <wpg:grpSpPr>
                            <a:xfrm>
                              <a:off x="0" y="1028700"/>
                              <a:ext cx="179705" cy="143510"/>
                              <a:chOff x="0" y="0"/>
                              <a:chExt cx="179705" cy="143510"/>
                            </a:xfrm>
                          </wpg:grpSpPr>
                          <wps:wsp>
                            <wps:cNvPr id="71" name="Straight Arrow Connector 71"/>
                            <wps:cNvCnPr/>
                            <wps:spPr>
                              <a:xfrm>
                                <a:off x="0" y="68580"/>
                                <a:ext cx="17970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0" y="0"/>
                                <a:ext cx="0" cy="1435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97" name="Group 97"/>
                        <wpg:cNvGrpSpPr/>
                        <wpg:grpSpPr>
                          <a:xfrm>
                            <a:off x="312680" y="1257301"/>
                            <a:ext cx="1074085" cy="180026"/>
                            <a:chOff x="30740" y="1"/>
                            <a:chExt cx="1074085" cy="180026"/>
                          </a:xfrm>
                        </wpg:grpSpPr>
                        <wpg:grpSp>
                          <wpg:cNvPr id="78" name="Group 78"/>
                          <wpg:cNvGrpSpPr/>
                          <wpg:grpSpPr>
                            <a:xfrm rot="16200000">
                              <a:off x="12643" y="19054"/>
                              <a:ext cx="179070" cy="142875"/>
                              <a:chOff x="-4" y="30872"/>
                              <a:chExt cx="179685" cy="143492"/>
                            </a:xfrm>
                          </wpg:grpSpPr>
                          <wps:wsp>
                            <wps:cNvPr id="76" name="Straight Arrow Connector 76"/>
                            <wps:cNvCnPr/>
                            <wps:spPr>
                              <a:xfrm>
                                <a:off x="-4" y="99452"/>
                                <a:ext cx="1796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0" y="30872"/>
                                <a:ext cx="0" cy="1434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96" name="Group 96"/>
                          <wpg:cNvGrpSpPr/>
                          <wpg:grpSpPr>
                            <a:xfrm>
                              <a:off x="337097" y="1"/>
                              <a:ext cx="767728" cy="179686"/>
                              <a:chOff x="31344" y="1"/>
                              <a:chExt cx="767728" cy="179686"/>
                            </a:xfrm>
                          </wpg:grpSpPr>
                          <wpg:grpSp>
                            <wpg:cNvPr id="84" name="Group 84"/>
                            <wpg:cNvGrpSpPr/>
                            <wpg:grpSpPr>
                              <a:xfrm rot="16200000">
                                <a:off x="13247" y="18103"/>
                                <a:ext cx="179070" cy="142875"/>
                                <a:chOff x="-6" y="31479"/>
                                <a:chExt cx="179685" cy="143492"/>
                              </a:xfrm>
                            </wpg:grpSpPr>
                            <wps:wsp>
                              <wps:cNvPr id="86" name="Straight Arrow Connector 86"/>
                              <wps:cNvCnPr/>
                              <wps:spPr>
                                <a:xfrm>
                                  <a:off x="-6" y="100059"/>
                                  <a:ext cx="1796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0" y="31479"/>
                                  <a:ext cx="0" cy="1434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8" name="Group 88"/>
                            <wpg:cNvGrpSpPr/>
                            <wpg:grpSpPr>
                              <a:xfrm rot="16200000">
                                <a:off x="637483" y="18098"/>
                                <a:ext cx="179686" cy="143492"/>
                                <a:chOff x="-1" y="30740"/>
                                <a:chExt cx="179686" cy="143492"/>
                              </a:xfrm>
                            </wpg:grpSpPr>
                            <wps:wsp>
                              <wps:cNvPr id="89" name="Straight Arrow Connector 89"/>
                              <wps:cNvCnPr/>
                              <wps:spPr>
                                <a:xfrm>
                                  <a:off x="0" y="99320"/>
                                  <a:ext cx="1796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1" y="30740"/>
                                  <a:ext cx="0" cy="1434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91" name="Group 91"/>
                            <wpg:cNvGrpSpPr/>
                            <wpg:grpSpPr>
                              <a:xfrm rot="16200000">
                                <a:off x="329574" y="18098"/>
                                <a:ext cx="179686" cy="143492"/>
                                <a:chOff x="-1" y="27631"/>
                                <a:chExt cx="179686" cy="143492"/>
                              </a:xfrm>
                            </wpg:grpSpPr>
                            <wps:wsp>
                              <wps:cNvPr id="93" name="Straight Arrow Connector 93"/>
                              <wps:cNvCnPr/>
                              <wps:spPr>
                                <a:xfrm>
                                  <a:off x="0" y="96207"/>
                                  <a:ext cx="1796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1" y="27631"/>
                                  <a:ext cx="0" cy="1434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id="Group 98" o:spid="_x0000_s1026" style="position:absolute;left:0;text-align:left;margin-left:341.4pt;margin-top:3.5pt;width:114.8pt;height:113.15pt;z-index:251692032" coordsize="14581,14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">
                <v:group id="Group 73" o:spid="_x0000_s1027" style="position:absolute;width:14581;height:12600" coordsize="14581,12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ect id="Rectangle 20" o:spid="_x0000_s1028" style="position:absolute;left:1981;width:12600;height:1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EF6sEA&#10;AADbAAAADwAAAGRycy9kb3ducmV2LnhtbERPy4rCMBTdD/gP4QruxlRBGatRVBArqIOPjbtrc22L&#10;zU1pota/N4uBWR7OezJrTCmeVLvCsoJeNwJBnFpdcKbgfFp9/4BwHlljaZkUvMnBbNr6mmCs7YsP&#10;9Dz6TIQQdjEqyL2vYildmpNB17UVceButjboA6wzqWt8hXBTyn4UDaXBgkNDjhUtc0rvx4dRUG5/&#10;L/vRYr0a7KLqNphfk/3GJUp12s18DMJT4//Ff+5EK+iH9eFL+AF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hBerBAAAA2wAAAA8AAAAAAAAAAAAAAAAAmAIAAGRycy9kb3du&#10;cmV2LnhtbFBLBQYAAAAABAAEAPUAAACGAwAAAAA=&#10;" fillcolor="#aeaaaa [2414]" strokecolor="#747070 [1614]" strokeweight="1pt"/>
                  <v:oval id="Oval 21" o:spid="_x0000_s1029" style="position:absolute;left:5862;top:3598;width:5401;height:5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iLj8QA&#10;AADbAAAADwAAAGRycy9kb3ducmV2LnhtbESPQWvCQBSE74L/YXlCb7pRWpHoKlFo8dRSFcHbI/vM&#10;BrNvY3Ybk3/fLRQ8DjPzDbPadLYSLTW+dKxgOklAEOdOl1woOB3fxwsQPiBrrByTgp48bNbDwQpT&#10;7R78Te0hFCJC2KeowIRQp1L63JBFP3E1cfSurrEYomwKqRt8RLit5CxJ5tJiyXHBYE07Q/nt8GMV&#10;7EN2N/Ov7celz8+f9PrWZv3uqtTLqMuWIAJ14Rn+b++1gtkU/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4i4/EAAAA2wAAAA8AAAAAAAAAAAAAAAAAmAIAAGRycy9k&#10;b3ducmV2LnhtbFBLBQYAAAAABAAEAPUAAACJAwAAAAA=&#10;" fillcolor="black [3213]" strokecolor="black [3213]" strokeweight="1pt">
                    <v:stroke joinstyle="miter"/>
                  </v:oval>
                  <v:group id="Group 25" o:spid="_x0000_s1030" style="position:absolute;top:457;width:1797;height:1435" coordsize="179705,143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3" o:spid="_x0000_s1031" type="#_x0000_t32" style="position:absolute;top:68580;width:1797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SkOMcAAADbAAAADwAAAGRycy9kb3ducmV2LnhtbESPQWvCQBSE7wX/w/KEXorZqFAkZpVS&#10;W6jFQ4wePD6zzyRt9m3Irpr6691CocdhZr5h0mVvGnGhztWWFYyjGARxYXXNpYL97n00A+E8ssbG&#10;Min4IQfLxeAhxUTbK2/pkvtSBAi7BBVU3reJlK6oyKCLbEscvJPtDPogu1LqDq8Bbho5ieNnabDm&#10;sFBhS68VFd/52SjI2id32K332eftvDG342z1ZrMvpR6H/cschKfe/4f/2h9awWQKv1/CD5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xKQ4xwAAANsAAAAPAAAAAAAA&#10;AAAAAAAAAKECAABkcnMvZG93bnJldi54bWxQSwUGAAAAAAQABAD5AAAAlQMAAAAA&#10;" strokecolor="black [3213]" strokeweight="1.5pt">
                      <v:stroke endarrow="block" joinstyle="miter"/>
                    </v:shape>
                    <v:line id="Straight Connector 24" o:spid="_x0000_s1032" style="position:absolute;visibility:visible;mso-wrap-style:square" from="0,0" to="0,143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wARsQAAADbAAAADwAAAGRycy9kb3ducmV2LnhtbESPQWvCQBSE74L/YXmCN90YRSS6ShuQ&#10;ivQSLRVvj+wzic2+DdlV47/vFgoeh5n5hlltOlOLO7WusqxgMo5AEOdWV1wo+DpuRwsQziNrrC2T&#10;gic52Kz7vRUm2j44o/vBFyJA2CWooPS+SaR0eUkG3dg2xMG72NagD7ItpG7xEeCmlnEUzaXBisNC&#10;iQ2lJeU/h5tR0H3H+206nV+yczY7pdfJR/H5zkoNB93bEoSnzr/C/+2dVhDP4O9L+AF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ABGxAAAANsAAAAPAAAAAAAAAAAA&#10;AAAAAKECAABkcnMvZG93bnJldi54bWxQSwUGAAAAAAQABAD5AAAAkgMAAAAA&#10;" strokecolor="black [3213]" strokeweight="1.5pt">
                      <v:stroke joinstyle="miter"/>
                    </v:line>
                  </v:group>
                  <v:group id="Group 26" o:spid="_x0000_s1033" style="position:absolute;left:76;top:3429;width:1797;height:1435" coordsize="179705,143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Straight Arrow Connector 30" o:spid="_x0000_s1034" type="#_x0000_t32" style="position:absolute;top:68580;width:1797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sksMAAADbAAAADwAAAGRycy9kb3ducmV2LnhtbERPy4rCMBTdD/gP4QpuBk11YJBqFPEB&#10;MzKL+li4vDbXttrclCZqx683C8Hl4bzH08aU4ka1Kywr6PciEMSp1QVnCva7VXcIwnlkjaVlUvBP&#10;DqaT1scYY23vvKHb1mcihLCLUUHufRVL6dKcDLqerYgDd7K1QR9gnUld4z2Em1IOouhbGiw4NORY&#10;0Tyn9LK9GgVJ9ekOu999sn5c/8zjOFwsbXJWqtNuZiMQnhr/Fr/cP1rBV1gfvoQfIC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PrJLDAAAA2wAAAA8AAAAAAAAAAAAA&#10;AAAAoQIAAGRycy9kb3ducmV2LnhtbFBLBQYAAAAABAAEAPkAAACRAwAAAAA=&#10;" strokecolor="black [3213]" strokeweight="1.5pt">
                      <v:stroke endarrow="block" joinstyle="miter"/>
                    </v:shape>
                    <v:line id="Straight Connector 31" o:spid="_x0000_s1035" style="position:absolute;visibility:visible;mso-wrap-style:square" from="0,0" to="0,143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I1A8QAAADbAAAADwAAAGRycy9kb3ducmV2LnhtbESPQWvCQBSE7wX/w/KE3uomWkSiq2hA&#10;LMVLVBRvj+wziWbfhuxW03/vFgoeh5n5hpktOlOLO7WusqwgHkQgiHOrKy4UHPbrjwkI55E11pZJ&#10;wS85WMx7bzNMtH1wRvedL0SAsEtQQel9k0jp8pIMuoFtiIN3sa1BH2RbSN3iI8BNLYdRNJYGKw4L&#10;JTaUlpTfdj9GQXccfq/T0fiSnbPPU3qNN8V2xUq997vlFISnzr/C/+0vrWAUw9+X8APk/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gjUDxAAAANsAAAAPAAAAAAAAAAAA&#10;AAAAAKECAABkcnMvZG93bnJldi54bWxQSwUGAAAAAAQABAD5AAAAkgMAAAAA&#10;" strokecolor="black [3213]" strokeweight="1.5pt">
                      <v:stroke joinstyle="miter"/>
                    </v:line>
                  </v:group>
                  <v:group id="Group 64" o:spid="_x0000_s1036" style="position:absolute;left:76;top:6934;width:1797;height:1435" coordsize="179705,143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Straight Arrow Connector 65" o:spid="_x0000_s1037" type="#_x0000_t32" style="position:absolute;top:68580;width:1797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sgF8YAAADbAAAADwAAAGRycy9kb3ducmV2LnhtbESPzWvCQBTE74L/w/IEL6IbBUVSVxE/&#10;oJUe4sehx9fsaxLNvg3ZVaN/vVso9DjMzG+Y2aIxpbhR7QrLCoaDCARxanXBmYLTcdufgnAeWWNp&#10;mRQ8yMFi3m7NMNb2znu6HXwmAoRdjApy76tYSpfmZNANbEUcvB9bG/RB1pnUNd4D3JRyFEUTabDg&#10;sJBjRauc0svhahQkVc99HT9Oye55/TTP7+l6Y5OzUt1Os3wD4anx/+G/9rtWMBnD75fwA+T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LIBfGAAAA2wAAAA8AAAAAAAAA&#10;AAAAAAAAoQIAAGRycy9kb3ducmV2LnhtbFBLBQYAAAAABAAEAPkAAACUAwAAAAA=&#10;" strokecolor="black [3213]" strokeweight="1.5pt">
                      <v:stroke endarrow="block" joinstyle="miter"/>
                    </v:shape>
                    <v:line id="Straight Connector 66" o:spid="_x0000_s1038" style="position:absolute;visibility:visible;mso-wrap-style:square" from="0,0" to="0,143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CasQAAADbAAAADwAAAGRycy9kb3ducmV2LnhtbESPQWvCQBSE7wX/w/IEb3WjLUGiq2hA&#10;KuIlVhRvj+wziWbfhuyq6b93C4Ueh5n5hpktOlOLB7WusqxgNIxAEOdWV1woOHyv3ycgnEfWWFsm&#10;BT/kYDHvvc0w0fbJGT32vhABwi5BBaX3TSKly0sy6Ia2IQ7exbYGfZBtIXWLzwA3tRxHUSwNVhwW&#10;SmwoLSm/7e9GQXccb9fpR3zJztnnKb2OvordipUa9LvlFISnzv+H/9obrSCO4fdL+AFy/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2IJqxAAAANsAAAAPAAAAAAAAAAAA&#10;AAAAAKECAABkcnMvZG93bnJldi54bWxQSwUGAAAAAAQABAD5AAAAkgMAAAAA&#10;" strokecolor="black [3213]" strokeweight="1.5pt">
                      <v:stroke joinstyle="miter"/>
                    </v:line>
                  </v:group>
                  <v:group id="Group 67" o:spid="_x0000_s1039" style="position:absolute;top:10287;width:1797;height:1435" coordsize="179705,143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Straight Arrow Connector 71" o:spid="_x0000_s1040" type="#_x0000_t32" style="position:absolute;top:68580;width:1797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wyccAAADbAAAADwAAAGRycy9kb3ducmV2LnhtbESPT2vCQBTE7wW/w/IEL8Vs7MFKzCql&#10;f0CLhxg9eHxmn0na7NuQXTX107uFQo/DzPyGSZe9acSFOldbVjCJYhDEhdU1lwr2u4/xDITzyBob&#10;y6TghxwsF4OHFBNtr7ylS+5LESDsElRQed8mUrqiIoMusi1x8E62M+iD7EqpO7wGuGnkUxxPpcGa&#10;w0KFLb1WVHznZ6Mgax/dYbfeZ5+388bcjrO3d5t9KTUa9i9zEJ56/x/+a6+0gucJ/H4JP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6bDJxwAAANsAAAAPAAAAAAAA&#10;AAAAAAAAAKECAABkcnMvZG93bnJldi54bWxQSwUGAAAAAAQABAD5AAAAlQMAAAAA&#10;" strokecolor="black [3213]" strokeweight="1.5pt">
                      <v:stroke endarrow="block" joinstyle="miter"/>
                    </v:shape>
                    <v:line id="Straight Connector 72" o:spid="_x0000_s1041" style="position:absolute;visibility:visible;mso-wrap-style:square" from="0,0" to="0,143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oStMUAAADbAAAADwAAAGRycy9kb3ducmV2LnhtbESPQWvCQBSE74L/YXlCb7oxLSrRVdqA&#10;tBQvUVG8PbLPJDb7NmS3mv57tyB4HGbmG2ax6kwtrtS6yrKC8SgCQZxbXXGhYL9bD2cgnEfWWFsm&#10;BX/kYLXs9xaYaHvjjK5bX4gAYZeggtL7JpHS5SUZdCPbEAfvbFuDPsi2kLrFW4CbWsZRNJEGKw4L&#10;JTaUlpT/bH+Ngu4Qf6/T18k5O2Vvx/Qy/iw2H6zUy6B7n4Pw1Pln+NH+0gqmMfx/C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oStMUAAADbAAAADwAAAAAAAAAA&#10;AAAAAAChAgAAZHJzL2Rvd25yZXYueG1sUEsFBgAAAAAEAAQA+QAAAJMDAAAAAA==&#10;" strokecolor="black [3213]" strokeweight="1.5pt">
                      <v:stroke joinstyle="miter"/>
                    </v:line>
                  </v:group>
                </v:group>
                <v:group id="Group 97" o:spid="_x0000_s1042" style="position:absolute;left:3126;top:12573;width:10741;height:1800" coordorigin="307" coordsize="10740,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Group 78" o:spid="_x0000_s1043" style="position:absolute;left:126;top:190;width:1791;height:1429;rotation:-90" coordorigin="-4,30872" coordsize="179685,143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q3P5DCAAAA2wAAAA8A&#10;AAAAAAAAAAAAAAAAqgIAAGRycy9kb3ducmV2LnhtbFBLBQYAAAAABAAEAPoAAACZAwAAAAA=&#10;">
                    <v:shape id="Straight Arrow Connector 76" o:spid="_x0000_s1044" type="#_x0000_t32" style="position:absolute;left:-4;top:99452;width:179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ovccAAADbAAAADwAAAGRycy9kb3ducmV2LnhtbESPQWvCQBSE74L/YXlCL2I27cFKmlXE&#10;ttCKhxg99PiafU2i2bchu2r017uFQo/DzHzDpIveNOJMnastK3iMYhDEhdU1lwr2u/fJDITzyBob&#10;y6TgSg4W8+EgxUTbC2/pnPtSBAi7BBVU3reJlK6oyKCLbEscvB/bGfRBdqXUHV4C3DTyKY6n0mDN&#10;YaHCllYVFcf8ZBRk7dh97T732fp22pjb9+z1zWYHpR5G/fIFhKfe/4f/2h9awfMUfr+EHy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ACi9xwAAANsAAAAPAAAAAAAA&#10;AAAAAAAAAKECAABkcnMvZG93bnJldi54bWxQSwUGAAAAAAQABAD5AAAAlQMAAAAA&#10;" strokecolor="black [3213]" strokeweight="1.5pt">
                      <v:stroke endarrow="block" joinstyle="miter"/>
                    </v:shape>
                    <v:line id="Straight Connector 77" o:spid="_x0000_s1045" style="position:absolute;visibility:visible;mso-wrap-style:square" from="0,30872" to="0,17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2xLMYAAADbAAAADwAAAGRycy9kb3ducmV2LnhtbESPT2vCQBTE74V+h+UVvNWNthhJ3Ugb&#10;EKV4iYri7ZF9+dNm34bsqum3dwuFHoeZ+Q2zWA6mFVfqXWNZwWQcgSAurG64UnDYr57nIJxH1tha&#10;JgU/5GCZPj4sMNH2xjldd74SAcIuQQW1910ipStqMujGtiMOXml7gz7IvpK6x1uAm1ZOo2gmDTYc&#10;FmrsKKup+N5djILhOP1cZS+zMj/nr6fsa7Kuth+s1OhpeH8D4Wnw/+G/9kYriG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NsSzGAAAA2wAAAA8AAAAAAAAA&#10;AAAAAAAAoQIAAGRycy9kb3ducmV2LnhtbFBLBQYAAAAABAAEAPkAAACUAwAAAAA=&#10;" strokecolor="black [3213]" strokeweight="1.5pt">
                      <v:stroke joinstyle="miter"/>
                    </v:line>
                  </v:group>
                  <v:group id="Group 96" o:spid="_x0000_s1046" style="position:absolute;left:3370;width:7678;height:1796" coordorigin="313" coordsize="7677,1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group id="Group 84" o:spid="_x0000_s1047" style="position:absolute;left:133;top:180;width:1790;height:1429;rotation:-90" coordorigin="-6,31479" coordsize="179685,143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4vRbLFAAAA2wAA&#10;AA8AAAAAAAAAAAAAAAAAqgIAAGRycy9kb3ducmV2LnhtbFBLBQYAAAAABAAEAPoAAACcAwAAAAA=&#10;">
                      <v:shape id="Straight Arrow Connector 86" o:spid="_x0000_s1048" type="#_x0000_t32" style="position:absolute;left:-6;top:100059;width:179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VYmsYAAADbAAAADwAAAGRycy9kb3ducmV2LnhtbESPQWvCQBSE70L/w/IKXqRu2oOE6CYU&#10;20KVHmL00OMz+0xSs29DdtXor+8WCh6HmfmGWWSDacWZetdYVvA8jUAQl1Y3XCnYbT+eYhDOI2ts&#10;LZOCKznI0ofRAhNtL7yhc+ErESDsElRQe98lUrqyJoNuajvi4B1sb9AH2VdS93gJcNPKlyiaSYMN&#10;h4UaO1rWVB6Lk1GQdxP3vV3t8vXt9GVu+/jt3eY/So0fh9c5CE+Dv4f/259aQTyDvy/hB8j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VWJrGAAAA2wAAAA8AAAAAAAAA&#10;AAAAAAAAoQIAAGRycy9kb3ducmV2LnhtbFBLBQYAAAAABAAEAPkAAACUAwAAAAA=&#10;" strokecolor="black [3213]" strokeweight="1.5pt">
                        <v:stroke endarrow="block" joinstyle="miter"/>
                      </v:shape>
                      <v:line id="Straight Connector 87" o:spid="_x0000_s1049" style="position:absolute;visibility:visible;mso-wrap-style:square" from="0,31479" to="0,174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jBC8UAAADbAAAADwAAAGRycy9kb3ducmV2LnhtbESPT2vCQBTE74LfYXlCb7rxD1aiq2hA&#10;WqSX2FLx9sg+k2j2bchuNX77riB4HGbmN8xi1ZpKXKlxpWUFw0EEgjizuuRcwc/3tj8D4Tyyxsoy&#10;KbiTg9Wy21lgrO2NU7rufS4ChF2MCgrv61hKlxVk0A1sTRy8k20M+iCbXOoGbwFuKjmKoqk0WHJY&#10;KLCmpKDssv8zCtrf0W6bjKen9JhODsl5+JF/bVipt167noPw1PpX+Nn+1Apm7/D4En6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jBC8UAAADbAAAADwAAAAAAAAAA&#10;AAAAAAChAgAAZHJzL2Rvd25yZXYueG1sUEsFBgAAAAAEAAQA+QAAAJMDAAAAAA==&#10;" strokecolor="black [3213]" strokeweight="1.5pt">
                        <v:stroke joinstyle="miter"/>
                      </v:line>
                    </v:group>
                    <v:group id="Group 88" o:spid="_x0000_s1050" style="position:absolute;left:6375;top:180;width:1796;height:1435;rotation:-90" coordorigin="-1,30740" coordsize="179686,143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9iT7fCAAAA2wAAAA8A&#10;AAAAAAAAAAAAAAAAqgIAAGRycy9kb3ducmV2LnhtbFBLBQYAAAAABAAEAPoAAACZAwAAAAA=&#10;">
                      <v:shape id="Straight Arrow Connector 89" o:spid="_x0000_s1051" type="#_x0000_t32" style="position:absolute;top:99320;width:179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rM6McAAADbAAAADwAAAGRycy9kb3ducmV2LnhtbESPQWvCQBSE70L/w/IKXqTZtAdJoxsp&#10;2oIWD6l66PGZfU3SZt+G7Kqpv94VBI/DzHzDTGe9acSROldbVvAcxSCIC6trLhXsth9PCQjnkTU2&#10;lknBPzmYZQ+DKabanviLjhtfigBhl6KCyvs2ldIVFRl0kW2Jg/djO4M+yK6UusNTgJtGvsTxWBqs&#10;OSxU2NK8ouJvczAK8nbkvrerXf55PqzNeZ8s3m3+q9TwsX+bgPDU+3v41l5qBckrXL+EHy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SszoxwAAANsAAAAPAAAAAAAA&#10;AAAAAAAAAKECAABkcnMvZG93bnJldi54bWxQSwUGAAAAAAQABAD5AAAAlQMAAAAA&#10;" strokecolor="black [3213]" strokeweight="1.5pt">
                        <v:stroke endarrow="block" joinstyle="miter"/>
                      </v:shape>
                      <v:line id="Straight Connector 90" o:spid="_x0000_s1052" style="position:absolute;visibility:visible;mso-wrap-style:square" from="-1,30740" to="-1,174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jPosMAAADbAAAADwAAAGRycy9kb3ducmV2LnhtbERPy2rCQBTdF/yH4Qru6iRpkTZmFBsQ&#10;pXQTWyruLpmbh2buhMyo6d93FoUuD+edrUfTiRsNrrWsIJ5HIIhLq1uuFXx9bh9fQDiPrLGzTAp+&#10;yMF6NXnIMNX2zgXdDr4WIYRdigoa7/tUSlc2ZNDNbU8cuMoOBn2AQy31gPcQbjqZRNFCGmw5NDTY&#10;U95QeTlcjYLxO3nf5k+LqjgVz8f8HO/qjzdWajYdN0sQnkb/L/5z77WC1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oz6LDAAAA2wAAAA8AAAAAAAAAAAAA&#10;AAAAoQIAAGRycy9kb3ducmV2LnhtbFBLBQYAAAAABAAEAPkAAACRAwAAAAA=&#10;" strokecolor="black [3213]" strokeweight="1.5pt">
                        <v:stroke joinstyle="miter"/>
                      </v:line>
                    </v:group>
                    <v:group id="Group 91" o:spid="_x0000_s1053" style="position:absolute;left:3296;top:180;width:1796;height:1435;rotation:-90" coordorigin="-1,27631" coordsize="179686,143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gXD3xgAAANsA&#10;AAAPAAAAAAAAAAAAAAAAAKoCAABkcnMvZG93bnJldi54bWxQSwUGAAAAAAQABAD6AAAAnQMAAAAA&#10;">
                      <v:shape id="Straight Arrow Connector 93" o:spid="_x0000_s1054" type="#_x0000_t32" style="position:absolute;top:96207;width:1796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t38cAAADbAAAADwAAAGRycy9kb3ducmV2LnhtbESPzWvCQBTE7wX/h+UJXkrdaKHY1FXE&#10;D2jFQ/w49PjMPpNo9m3Irhr967uC0OMwM79hhuPGlOJCtSssK+h1IxDEqdUFZwp228XbAITzyBpL&#10;y6TgRg7Go9bLEGNtr7ymy8ZnIkDYxagg976KpXRpTgZd11bEwTvY2qAPss6krvEa4KaU/Sj6kAYL&#10;Dgs5VjTNKT1tzkZBUr263+3PLlnezytz3w9mc5scleq0m8kXCE+N/w8/299awec7PL6EHyBH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e23fxwAAANsAAAAPAAAAAAAA&#10;AAAAAAAAAKECAABkcnMvZG93bnJldi54bWxQSwUGAAAAAAQABAD5AAAAlQMAAAAA&#10;" strokecolor="black [3213]" strokeweight="1.5pt">
                        <v:stroke endarrow="block" joinstyle="miter"/>
                      </v:shape>
                      <v:line id="Straight Connector 95" o:spid="_x0000_s1055" style="position:absolute;visibility:visible;mso-wrap-style:square" from="-1,27631" to="-1,171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9sOsUAAADbAAAADwAAAGRycy9kb3ducmV2LnhtbESPT2vCQBTE74V+h+UVvNWNf9HUVWpA&#10;FPESFUtvj+wzSZt9G7Krxm/fLQgeh5n5DTNbtKYSV2pcaVlBrxuBIM6sLjlXcDys3icgnEfWWFkm&#10;BXdysJi/vsww1vbGKV33PhcBwi5GBYX3dSylywoy6Lq2Jg7e2TYGfZBNLnWDtwA3lexH0VgaLDks&#10;FFhTUlD2u78YBe2pv10lg/E5/U6HX8lPb53vlqxU5639/ADhqfXP8KO90QqmI/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9sOsUAAADbAAAADwAAAAAAAAAA&#10;AAAAAAChAgAAZHJzL2Rvd25yZXYueG1sUEsFBgAAAAAEAAQA+QAAAJMDAAAAAA==&#10;" strokecolor="black [3213]" strokeweight="1.5pt">
                        <v:stroke joinstyle="miter"/>
                      </v:line>
                    </v:group>
                  </v:group>
                </v:group>
              </v:group>
            </w:pict>
          </mc:Fallback>
        </mc:AlternateContent>
      </w:r>
      <w:r w:rsidR="00F96541">
        <w:rPr>
          <w:rFonts w:asciiTheme="majorBidi" w:hAnsiTheme="majorBidi" w:cstheme="majorBidi"/>
          <w:b w:val="0"/>
          <w:noProof/>
          <w:sz w:val="24"/>
        </w:rPr>
        <mc:AlternateContent>
          <mc:Choice Requires="wpg">
            <w:drawing>
              <wp:anchor distT="0" distB="0" distL="114300" distR="114300" simplePos="0" relativeHeight="251705344" behindDoc="0" locked="0" layoutInCell="1" allowOverlap="1" wp14:anchorId="1EDFA9B3" wp14:editId="51B8F280">
                <wp:simplePos x="0" y="0"/>
                <wp:positionH relativeFrom="column">
                  <wp:posOffset>331257</wp:posOffset>
                </wp:positionH>
                <wp:positionV relativeFrom="paragraph">
                  <wp:posOffset>690880</wp:posOffset>
                </wp:positionV>
                <wp:extent cx="246545" cy="140110"/>
                <wp:effectExtent l="0" t="0" r="20320" b="50800"/>
                <wp:wrapNone/>
                <wp:docPr id="110" name="Group 110"/>
                <wp:cNvGraphicFramePr/>
                <a:graphic xmlns:a="http://schemas.openxmlformats.org/drawingml/2006/main">
                  <a:graphicData uri="http://schemas.microsoft.com/office/word/2010/wordprocessingGroup">
                    <wpg:wgp>
                      <wpg:cNvGrpSpPr/>
                      <wpg:grpSpPr>
                        <a:xfrm>
                          <a:off x="0" y="0"/>
                          <a:ext cx="246545" cy="140110"/>
                          <a:chOff x="0" y="0"/>
                          <a:chExt cx="246545" cy="140110"/>
                        </a:xfrm>
                      </wpg:grpSpPr>
                      <wps:wsp>
                        <wps:cNvPr id="111" name="Straight Arrow Connector 111"/>
                        <wps:cNvCnPr/>
                        <wps:spPr>
                          <a:xfrm rot="585925">
                            <a:off x="67475" y="88669"/>
                            <a:ext cx="17907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0" y="39808"/>
                            <a:ext cx="140110" cy="7620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rot="5400000" flipH="1">
                            <a:off x="4653" y="70055"/>
                            <a:ext cx="140110" cy="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0" o:spid="_x0000_s1026" style="position:absolute;left:0;text-align:left;margin-left:26.1pt;margin-top:54.4pt;width:19.4pt;height:11.05pt;z-index:251705344" coordsize="246545,14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">
                <v:shape id="Straight Arrow Connector 111" o:spid="_x0000_s1027" type="#_x0000_t32" style="position:absolute;left:67475;top:88669;width:179070;height:0;rotation:639986fd;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gpscEAAADcAAAADwAAAGRycy9kb3ducmV2LnhtbERPS4vCMBC+C/6HMMLebFqhIl1jKSuC&#10;4F58wR7HZmzLNpPSZLX7740geJuP7znLfDCtuFHvGssKkigGQVxa3XCl4HTcTBcgnEfW2FomBf/k&#10;IF+NR0vMtL3znm4HX4kQwi5DBbX3XSalK2sy6CLbEQfuanuDPsC+krrHewg3rZzF8VwabDg01NjR&#10;V03l7+HPKEA5uxTr70QOx60973Y/6SL1qVIfk6H4BOFp8G/xy73VYX6SwPOZcIF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CmxwQAAANwAAAAPAAAAAAAAAAAAAAAA&#10;AKECAABkcnMvZG93bnJldi54bWxQSwUGAAAAAAQABAD5AAAAjwMAAAAA&#10;" strokecolor="black [3213]" strokeweight="1pt">
                  <v:stroke endarrow="block" joinstyle="miter"/>
                </v:shape>
                <v:line id="Straight Connector 112" o:spid="_x0000_s1028" style="position:absolute;flip:x;visibility:visible;mso-wrap-style:square" from="0,39808" to="140110,1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bXb0AAADcAAAADwAAAGRycy9kb3ducmV2LnhtbERPyQrCMBC9C/5DGMGLaKoHl2oUEQSv&#10;LtTr0IxtsZmUJtb2740geJvHW2eza00pGqpdYVnBdBKBIE6tLjhTcLsex0sQziNrLC2Tgo4c7Lb9&#10;3gZjbd98pubiMxFC2MWoIPe+iqV0aU4G3cRWxIF72NqgD7DOpK7xHcJNKWdRNJcGCw4NOVZ0yCl9&#10;Xl5GwT7l7p5QsxglJbXL083zsVspNRy0+zUIT63/i3/ukw7zpzP4PhMukN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hJG129AAAA3AAAAA8AAAAAAAAAAAAAAAAAoQIA&#10;AGRycy9kb3ducmV2LnhtbFBLBQYAAAAABAAEAPkAAACLAwAAAAA=&#10;" strokecolor="black [3213]">
                  <v:stroke dashstyle="3 1" joinstyle="miter"/>
                </v:line>
                <v:line id="Straight Connector 113" o:spid="_x0000_s1029" style="position:absolute;rotation:-90;flip:x;visibility:visible;mso-wrap-style:square" from="4653,70055" to="144763,70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nZMEAAADcAAAADwAAAGRycy9kb3ducmV2LnhtbERP24rCMBB9X/Afwgi+ramXFa1GkcKC&#10;sPig9gPGZmyLzSQ0Wa1+/UYQ9m0O5zqrTWcacaPW15YVjIYJCOLC6ppLBfnp+3MOwgdkjY1lUvAg&#10;D5t172OFqbZ3PtDtGEoRQ9inqKAKwaVS+qIig35oHXHkLrY1GCJsS6lbvMdw08hxksykwZpjQ4WO&#10;soqK6/HXKNiVP/vxV+bOz6x2U7nIc3nIEqUG/W67BBGoC//it3un4/zRBF7PxAv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CdkwQAAANwAAAAPAAAAAAAAAAAAAAAA&#10;AKECAABkcnMvZG93bnJldi54bWxQSwUGAAAAAAQABAD5AAAAjwMAAAAA&#10;" strokecolor="black [3213]">
                  <v:stroke dashstyle="3 1" joinstyle="miter"/>
                </v:line>
              </v:group>
            </w:pict>
          </mc:Fallback>
        </mc:AlternateContent>
      </w:r>
      <w:r w:rsidR="00F96541">
        <w:rPr>
          <w:rFonts w:asciiTheme="majorBidi" w:hAnsiTheme="majorBidi" w:cstheme="majorBidi"/>
          <w:b w:val="0"/>
          <w:noProof/>
          <w:sz w:val="24"/>
        </w:rPr>
        <mc:AlternateContent>
          <mc:Choice Requires="wpg">
            <w:drawing>
              <wp:anchor distT="0" distB="0" distL="114300" distR="114300" simplePos="0" relativeHeight="251703296" behindDoc="0" locked="0" layoutInCell="1" allowOverlap="1" wp14:anchorId="72CFBDAC" wp14:editId="4449B468">
                <wp:simplePos x="0" y="0"/>
                <wp:positionH relativeFrom="column">
                  <wp:posOffset>337941</wp:posOffset>
                </wp:positionH>
                <wp:positionV relativeFrom="paragraph">
                  <wp:posOffset>93136</wp:posOffset>
                </wp:positionV>
                <wp:extent cx="246545" cy="140110"/>
                <wp:effectExtent l="0" t="0" r="20320" b="50800"/>
                <wp:wrapNone/>
                <wp:docPr id="106" name="Group 106"/>
                <wp:cNvGraphicFramePr/>
                <a:graphic xmlns:a="http://schemas.openxmlformats.org/drawingml/2006/main">
                  <a:graphicData uri="http://schemas.microsoft.com/office/word/2010/wordprocessingGroup">
                    <wpg:wgp>
                      <wpg:cNvGrpSpPr/>
                      <wpg:grpSpPr>
                        <a:xfrm>
                          <a:off x="0" y="0"/>
                          <a:ext cx="246545" cy="140110"/>
                          <a:chOff x="0" y="0"/>
                          <a:chExt cx="246545" cy="140110"/>
                        </a:xfrm>
                      </wpg:grpSpPr>
                      <wps:wsp>
                        <wps:cNvPr id="107" name="Straight Arrow Connector 107"/>
                        <wps:cNvCnPr/>
                        <wps:spPr>
                          <a:xfrm rot="585925">
                            <a:off x="67475" y="88669"/>
                            <a:ext cx="17907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0" y="39808"/>
                            <a:ext cx="140110" cy="7620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rot="5400000" flipH="1">
                            <a:off x="4653" y="70055"/>
                            <a:ext cx="140110" cy="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6" o:spid="_x0000_s1026" style="position:absolute;left:0;text-align:left;margin-left:26.6pt;margin-top:7.35pt;width:19.4pt;height:11.05pt;z-index:251703296" coordsize="246545,14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">
                <v:shape id="Straight Arrow Connector 107" o:spid="_x0000_s1027" type="#_x0000_t32" style="position:absolute;left:67475;top:88669;width:179070;height:0;rotation:639986fd;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SCg78AAADcAAAADwAAAGRycy9kb3ducmV2LnhtbERPy6rCMBDdC/5DGMGdpgr1SjWKKIKg&#10;G1/gcmzGtthMShO1/r0RhLubw3nOdN6YUjypdoVlBYN+BII4tbrgTMHpuO6NQTiPrLG0TAre5GA+&#10;a7emmGj74j09Dz4TIYRdggpy76tESpfmZND1bUUcuJutDfoA60zqGl8h3JRyGEUjabDg0JBjRcuc&#10;0vvhYRSgHF4Xq91ANseNPW+3l3gc+1ipbqdZTEB4avy/+Ofe6DA/+oPvM+ECOf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7SCg78AAADcAAAADwAAAAAAAAAAAAAAAACh&#10;AgAAZHJzL2Rvd25yZXYueG1sUEsFBgAAAAAEAAQA+QAAAI0DAAAAAA==&#10;" strokecolor="black [3213]" strokeweight="1pt">
                  <v:stroke endarrow="block" joinstyle="miter"/>
                </v:shape>
                <v:line id="Straight Connector 108" o:spid="_x0000_s1028" style="position:absolute;flip:x;visibility:visible;mso-wrap-style:square" from="0,39808" to="140110,1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i6asMAAADcAAAADwAAAGRycy9kb3ducmV2LnhtbESPQWuDQBCF74X+h2UKvZS6Joc2Ma4S&#10;CoLXpiG5Du5UJe6suFuj/75zKPQ2w3vz3jd5ubhBzTSF3rOBTZKCIm687bk1cP6qXnegQkS2OHgm&#10;AysFKIvHhxwz6+/8SfMptkpCOGRooItxzLQOTUcOQ+JHYtG+/eQwyjq12k54l3A36G2avmmHPUtD&#10;hyN9dNTcTj/OwLHh9Xqh+f3lMtCyq8+Rq3VvzPPTcjyAirTEf/PfdW0FPxVaeUYm0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4umrDAAAA3AAAAA8AAAAAAAAAAAAA&#10;AAAAoQIAAGRycy9kb3ducmV2LnhtbFBLBQYAAAAABAAEAPkAAACRAwAAAAA=&#10;" strokecolor="black [3213]">
                  <v:stroke dashstyle="3 1" joinstyle="miter"/>
                </v:line>
                <v:line id="Straight Connector 109" o:spid="_x0000_s1029" style="position:absolute;rotation:-90;flip:x;visibility:visible;mso-wrap-style:square" from="4653,70055" to="144763,70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GGU8EAAADcAAAADwAAAGRycy9kb3ducmV2LnhtbERPzYrCMBC+C/sOYRa8abKislajLAVB&#10;EA+6fYDZZrYtNpPQRO3u0xtB8DYf3++sNr1txZW60DjW8DFWIIhLZxquNBTf29EniBCRDbaOScMf&#10;Bdis3wYrzIy78ZGup1iJFMIhQw11jD6TMpQ1WQxj54kT9+s6izHBrpKmw1sKt62cKDWXFhtODTV6&#10;ymsqz6eL1bCr9ofJLPc//3njp3JRFPKYK62H7/3XEkSkPr7ET/fOpPlqAY9n0gVyf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IYZTwQAAANwAAAAPAAAAAAAAAAAAAAAA&#10;AKECAABkcnMvZG93bnJldi54bWxQSwUGAAAAAAQABAD5AAAAjwMAAAAA&#10;" strokecolor="black [3213]">
                  <v:stroke dashstyle="3 1" joinstyle="miter"/>
                </v:line>
              </v:group>
            </w:pict>
          </mc:Fallback>
        </mc:AlternateContent>
      </w:r>
      <w:r w:rsidR="00F96541">
        <w:rPr>
          <w:rFonts w:asciiTheme="majorBidi" w:hAnsiTheme="majorBidi" w:cstheme="majorBidi"/>
          <w:b w:val="0"/>
          <w:noProof/>
          <w:sz w:val="24"/>
        </w:rPr>
        <mc:AlternateContent>
          <mc:Choice Requires="wpg">
            <w:drawing>
              <wp:anchor distT="0" distB="0" distL="114300" distR="114300" simplePos="0" relativeHeight="251701248" behindDoc="0" locked="0" layoutInCell="1" allowOverlap="1" wp14:anchorId="021DE09B" wp14:editId="5A9AD20C">
                <wp:simplePos x="0" y="0"/>
                <wp:positionH relativeFrom="column">
                  <wp:posOffset>665441</wp:posOffset>
                </wp:positionH>
                <wp:positionV relativeFrom="paragraph">
                  <wp:posOffset>-86342</wp:posOffset>
                </wp:positionV>
                <wp:extent cx="246545" cy="140110"/>
                <wp:effectExtent l="0" t="0" r="20320" b="50800"/>
                <wp:wrapNone/>
                <wp:docPr id="105" name="Group 105"/>
                <wp:cNvGraphicFramePr/>
                <a:graphic xmlns:a="http://schemas.openxmlformats.org/drawingml/2006/main">
                  <a:graphicData uri="http://schemas.microsoft.com/office/word/2010/wordprocessingGroup">
                    <wpg:wgp>
                      <wpg:cNvGrpSpPr/>
                      <wpg:grpSpPr>
                        <a:xfrm>
                          <a:off x="0" y="0"/>
                          <a:ext cx="246545" cy="140110"/>
                          <a:chOff x="0" y="0"/>
                          <a:chExt cx="246545" cy="140110"/>
                        </a:xfrm>
                      </wpg:grpSpPr>
                      <wps:wsp>
                        <wps:cNvPr id="99" name="Straight Arrow Connector 99"/>
                        <wps:cNvCnPr/>
                        <wps:spPr>
                          <a:xfrm rot="585925">
                            <a:off x="67475" y="88669"/>
                            <a:ext cx="17907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0" y="39808"/>
                            <a:ext cx="140110" cy="7620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H="1">
                            <a:off x="4653" y="70055"/>
                            <a:ext cx="140110" cy="0"/>
                          </a:xfrm>
                          <a:prstGeom prst="line">
                            <a:avLst/>
                          </a:prstGeom>
                          <a:ln w="952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5" o:spid="_x0000_s1026" style="position:absolute;left:0;text-align:left;margin-left:52.4pt;margin-top:-6.8pt;width:19.4pt;height:11.05pt;z-index:251701248" coordsize="246545,14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">
                <v:shape id="Straight Arrow Connector 99" o:spid="_x0000_s1027" type="#_x0000_t32" style="position:absolute;left:67475;top:88669;width:179070;height:0;rotation:639986fd;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LMjMIAAADbAAAADwAAAGRycy9kb3ducmV2LnhtbESPT4vCMBTE74LfITzBm6YVKlqNRVwW&#10;BL34Dzw+m2dbbF5KE7X77TfCwh6HmfkNs8w6U4sXta6yrCAeRyCIc6srLhScT9+jGQjnkTXWlknB&#10;DznIVv3eElNt33yg19EXIkDYpaig9L5JpXR5SQbd2DbEwbvb1qAPsi2kbvEd4KaWkyiaSoMVh4US&#10;G9qUlD+OT6MA5eS2/trHsjtt7WW3uyazxCdKDQfdegHCU+f/w3/trVYwn8PnS/g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LMjMIAAADbAAAADwAAAAAAAAAAAAAA&#10;AAChAgAAZHJzL2Rvd25yZXYueG1sUEsFBgAAAAAEAAQA+QAAAJADAAAAAA==&#10;" strokecolor="black [3213]" strokeweight="1pt">
                  <v:stroke endarrow="block" joinstyle="miter"/>
                </v:shape>
                <v:line id="Straight Connector 100" o:spid="_x0000_s1028" style="position:absolute;flip:x;visibility:visible;mso-wrap-style:square" from="0,39808" to="140110,1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62bMMAAADcAAAADwAAAGRycy9kb3ducmV2LnhtbESPQWuDQBCF74X+h2UKvZS6Joc2Ma4S&#10;CoLXpiG5Du5UJe6suFuj/75zKPQ2w3vz3jd5ubhBzTSF3rOBTZKCIm687bk1cP6qXnegQkS2OHgm&#10;AysFKIvHhxwz6+/8SfMptkpCOGRooItxzLQOTUcOQ+JHYtG+/eQwyjq12k54l3A36G2avmmHPUtD&#10;hyN9dNTcTj/OwLHh9Xqh+f3lMtCyq8+Rq3VvzPPTcjyAirTEf/PfdW0FPxV8eUYm0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OtmzDAAAA3AAAAA8AAAAAAAAAAAAA&#10;AAAAoQIAAGRycy9kb3ducmV2LnhtbFBLBQYAAAAABAAEAPkAAACRAwAAAAA=&#10;" strokecolor="black [3213]">
                  <v:stroke dashstyle="3 1" joinstyle="miter"/>
                </v:line>
                <v:line id="Straight Connector 103" o:spid="_x0000_s1029" style="position:absolute;rotation:-90;flip:x;visibility:visible;mso-wrap-style:square" from="4653,70055" to="144763,70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mxucIAAADcAAAADwAAAGRycy9kb3ducmV2LnhtbERP3WrCMBS+F/YO4Qx2p8ncFO2ayigM&#10;BNmF2gc4Nse2rDkJTabdnt4MBt6dj+/35JvR9uJCQ+gca3ieKRDEtTMdNxqq48d0BSJEZIO9Y9Lw&#10;QwE2xcMkx8y4K+/pcoiNSCEcMtTQxugzKUPdksUwc544cWc3WIwJDo00A15TuO3lXKmltNhxamjR&#10;U9lS/XX4thq2ze5zvij96bfs/KtcV5Xcl0rrp8fx/Q1EpDHexf/urUnz1Qv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MmxucIAAADcAAAADwAAAAAAAAAAAAAA&#10;AAChAgAAZHJzL2Rvd25yZXYueG1sUEsFBgAAAAAEAAQA+QAAAJADAAAAAA==&#10;" strokecolor="black [3213]">
                  <v:stroke dashstyle="3 1" joinstyle="miter"/>
                </v:line>
              </v:group>
            </w:pict>
          </mc:Fallback>
        </mc:AlternateContent>
      </w:r>
      <w:r w:rsidR="00A54D60" w:rsidRPr="00A54D60">
        <w:rPr>
          <w:rFonts w:asciiTheme="majorBidi" w:hAnsiTheme="majorBidi" w:cstheme="majorBidi"/>
          <w:b w:val="0"/>
          <w:noProof/>
          <w:sz w:val="24"/>
        </w:rPr>
        <mc:AlternateContent>
          <mc:Choice Requires="wps">
            <w:drawing>
              <wp:anchor distT="0" distB="0" distL="114300" distR="114300" simplePos="0" relativeHeight="251677696" behindDoc="0" locked="0" layoutInCell="1" allowOverlap="1" wp14:anchorId="0F9C56BE" wp14:editId="0078EF27">
                <wp:simplePos x="0" y="0"/>
                <wp:positionH relativeFrom="column">
                  <wp:posOffset>9585960</wp:posOffset>
                </wp:positionH>
                <wp:positionV relativeFrom="paragraph">
                  <wp:posOffset>2102485</wp:posOffset>
                </wp:positionV>
                <wp:extent cx="179685" cy="0"/>
                <wp:effectExtent l="0" t="0" r="0" b="0"/>
                <wp:wrapNone/>
                <wp:docPr id="74" name="Straight Arrow Connector 74"/>
                <wp:cNvGraphicFramePr/>
                <a:graphic xmlns:a="http://schemas.openxmlformats.org/drawingml/2006/main">
                  <a:graphicData uri="http://schemas.microsoft.com/office/word/2010/wordprocessingShape">
                    <wps:wsp>
                      <wps:cNvCnPr/>
                      <wps:spPr>
                        <a:xfrm>
                          <a:off x="0" y="0"/>
                          <a:ext cx="17968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 o:spid="_x0000_s1026" type="#_x0000_t32" style="position:absolute;left:0;text-align:left;margin-left:754.8pt;margin-top:165.55pt;width:14.1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" strokecolor="black [3213]" strokeweight="1.5pt">
                <v:stroke endarrow="block" joinstyle="miter"/>
              </v:shape>
            </w:pict>
          </mc:Fallback>
        </mc:AlternateContent>
      </w:r>
      <w:r w:rsidR="00A54D60" w:rsidRPr="00A54D60">
        <w:rPr>
          <w:rFonts w:asciiTheme="majorBidi" w:hAnsiTheme="majorBidi" w:cstheme="majorBidi"/>
          <w:b w:val="0"/>
          <w:noProof/>
          <w:sz w:val="24"/>
        </w:rPr>
        <mc:AlternateContent>
          <mc:Choice Requires="wps">
            <w:drawing>
              <wp:anchor distT="0" distB="0" distL="114300" distR="114300" simplePos="0" relativeHeight="251678720" behindDoc="0" locked="0" layoutInCell="1" allowOverlap="1" wp14:anchorId="70023DD4" wp14:editId="253F3C09">
                <wp:simplePos x="0" y="0"/>
                <wp:positionH relativeFrom="column">
                  <wp:posOffset>9585960</wp:posOffset>
                </wp:positionH>
                <wp:positionV relativeFrom="paragraph">
                  <wp:posOffset>2033905</wp:posOffset>
                </wp:positionV>
                <wp:extent cx="0" cy="143492"/>
                <wp:effectExtent l="0" t="0" r="0" b="0"/>
                <wp:wrapNone/>
                <wp:docPr id="75" name="Straight Connector 75"/>
                <wp:cNvGraphicFramePr/>
                <a:graphic xmlns:a="http://schemas.openxmlformats.org/drawingml/2006/main">
                  <a:graphicData uri="http://schemas.microsoft.com/office/word/2010/wordprocessingShape">
                    <wps:wsp>
                      <wps:cNvCnPr/>
                      <wps:spPr>
                        <a:xfrm>
                          <a:off x="0" y="0"/>
                          <a:ext cx="0" cy="1434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5"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754.8pt,160.15pt" to="754.8pt,1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" strokecolor="black [3213]" strokeweight="1.5pt">
                <v:stroke joinstyle="miter"/>
              </v:line>
            </w:pict>
          </mc:Fallback>
        </mc:AlternateContent>
      </w:r>
      <w:r w:rsidR="00676382" w:rsidRPr="00CF3466">
        <w:rPr>
          <w:rFonts w:asciiTheme="majorBidi" w:hAnsiTheme="majorBidi" w:cstheme="majorBidi"/>
          <w:noProof/>
          <w:sz w:val="24"/>
        </w:rPr>
        <w:drawing>
          <wp:inline distT="0" distB="0" distL="0" distR="0" wp14:anchorId="55B0F5A6" wp14:editId="5A52C944">
            <wp:extent cx="4019339" cy="1440000"/>
            <wp:effectExtent l="0" t="0" r="63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9339" cy="1440000"/>
                    </a:xfrm>
                    <a:prstGeom prst="rect">
                      <a:avLst/>
                    </a:prstGeom>
                    <a:noFill/>
                    <a:ln>
                      <a:noFill/>
                    </a:ln>
                  </pic:spPr>
                </pic:pic>
              </a:graphicData>
            </a:graphic>
          </wp:inline>
        </w:drawing>
      </w:r>
      <w:r w:rsidR="008E7786">
        <w:rPr>
          <w:rFonts w:asciiTheme="majorBidi" w:hAnsiTheme="majorBidi" w:cstheme="majorBidi"/>
          <w:b w:val="0"/>
          <w:sz w:val="24"/>
        </w:rPr>
        <w:t xml:space="preserve">   </w:t>
      </w:r>
    </w:p>
    <w:p w14:paraId="57A23BA5" w14:textId="12A81893" w:rsidR="00676382" w:rsidRPr="00CF3466" w:rsidRDefault="00676382" w:rsidP="00347758">
      <w:pPr>
        <w:pStyle w:val="1"/>
        <w:numPr>
          <w:ilvl w:val="0"/>
          <w:numId w:val="0"/>
        </w:numPr>
        <w:spacing w:line="240" w:lineRule="auto"/>
        <w:ind w:left="425"/>
        <w:jc w:val="center"/>
        <w:rPr>
          <w:rFonts w:asciiTheme="majorBidi" w:hAnsiTheme="majorBidi" w:cstheme="majorBidi"/>
          <w:b w:val="0"/>
          <w:sz w:val="24"/>
          <w:rtl/>
          <w:lang w:bidi="ar-EG"/>
        </w:rPr>
      </w:pPr>
      <w:r w:rsidRPr="0041579C">
        <w:rPr>
          <w:rFonts w:asciiTheme="majorBidi" w:hAnsiTheme="majorBidi" w:cstheme="majorBidi"/>
          <w:bCs/>
          <w:sz w:val="24"/>
        </w:rPr>
        <w:t>Fig.</w:t>
      </w:r>
      <w:r w:rsidR="0011178C">
        <w:rPr>
          <w:rFonts w:asciiTheme="majorBidi" w:hAnsiTheme="majorBidi" w:cstheme="majorBidi"/>
          <w:bCs/>
          <w:sz w:val="24"/>
        </w:rPr>
        <w:t xml:space="preserve"> 4</w:t>
      </w:r>
      <w:r w:rsidR="0041579C" w:rsidRPr="0041579C">
        <w:rPr>
          <w:rFonts w:asciiTheme="majorBidi" w:hAnsiTheme="majorBidi" w:cstheme="majorBidi"/>
          <w:bCs/>
          <w:sz w:val="24"/>
        </w:rPr>
        <w:t>.</w:t>
      </w:r>
      <w:r w:rsidRPr="00CF3466">
        <w:rPr>
          <w:rFonts w:asciiTheme="majorBidi" w:hAnsiTheme="majorBidi" w:cstheme="majorBidi"/>
          <w:b w:val="0"/>
          <w:sz w:val="24"/>
        </w:rPr>
        <w:t xml:space="preserve"> </w:t>
      </w:r>
      <w:r w:rsidR="00FC7657">
        <w:rPr>
          <w:rFonts w:asciiTheme="majorBidi" w:hAnsiTheme="majorBidi" w:cstheme="majorBidi"/>
          <w:b w:val="0"/>
          <w:sz w:val="24"/>
          <w:lang w:val="en-CA"/>
        </w:rPr>
        <w:t>The model used to verify the proposed immersed FE method: (A) a</w:t>
      </w:r>
      <w:r w:rsidR="00E027AB">
        <w:rPr>
          <w:rFonts w:asciiTheme="majorBidi" w:hAnsiTheme="majorBidi" w:cstheme="majorBidi"/>
          <w:b w:val="0"/>
          <w:sz w:val="24"/>
        </w:rPr>
        <w:t xml:space="preserve"> schematic drawing of a </w:t>
      </w:r>
      <w:r w:rsidR="00EC738B">
        <w:rPr>
          <w:rFonts w:asciiTheme="majorBidi" w:hAnsiTheme="majorBidi" w:cstheme="majorBidi"/>
          <w:b w:val="0"/>
          <w:sz w:val="24"/>
        </w:rPr>
        <w:t>(5,5)</w:t>
      </w:r>
      <w:r w:rsidR="00E027AB">
        <w:rPr>
          <w:rFonts w:asciiTheme="majorBidi" w:hAnsiTheme="majorBidi" w:cstheme="majorBidi"/>
          <w:b w:val="0"/>
          <w:sz w:val="24"/>
        </w:rPr>
        <w:t xml:space="preserve"> CNT </w:t>
      </w:r>
      <w:r w:rsidR="00EC738B">
        <w:rPr>
          <w:rFonts w:asciiTheme="majorBidi" w:hAnsiTheme="majorBidi" w:cstheme="majorBidi"/>
          <w:b w:val="0"/>
          <w:sz w:val="24"/>
        </w:rPr>
        <w:t xml:space="preserve">of length 10 nm </w:t>
      </w:r>
      <w:r w:rsidR="00E027AB">
        <w:rPr>
          <w:rFonts w:asciiTheme="majorBidi" w:hAnsiTheme="majorBidi" w:cstheme="majorBidi"/>
          <w:b w:val="0"/>
          <w:sz w:val="24"/>
        </w:rPr>
        <w:t xml:space="preserve">embedded in a polymer cell </w:t>
      </w:r>
      <w:r w:rsidR="00EC738B">
        <w:rPr>
          <w:rFonts w:asciiTheme="majorBidi" w:hAnsiTheme="majorBidi" w:cstheme="majorBidi"/>
          <w:b w:val="0"/>
          <w:sz w:val="24"/>
        </w:rPr>
        <w:t>of square cross-section of 7 nm × 7 nm and length 35 nm</w:t>
      </w:r>
      <w:r w:rsidR="00FC7657">
        <w:rPr>
          <w:rFonts w:asciiTheme="majorBidi" w:hAnsiTheme="majorBidi" w:cstheme="majorBidi"/>
          <w:b w:val="0"/>
          <w:sz w:val="24"/>
        </w:rPr>
        <w:t xml:space="preserve">, and (b) the applied boundary conditions </w:t>
      </w:r>
      <w:commentRangeStart w:id="9"/>
      <w:commentRangeEnd w:id="9"/>
      <w:r w:rsidR="00EC25A0">
        <w:rPr>
          <w:rStyle w:val="ac"/>
          <w:rFonts w:asciiTheme="minorHAnsi" w:eastAsiaTheme="minorHAnsi" w:hAnsiTheme="minorHAnsi" w:cstheme="minorBidi"/>
          <w:b w:val="0"/>
          <w:lang w:val="en-CA" w:eastAsia="en-US"/>
        </w:rPr>
        <w:commentReference w:id="9"/>
      </w:r>
      <w:commentRangeStart w:id="10"/>
      <w:commentRangeEnd w:id="10"/>
      <w:r w:rsidR="0041579C">
        <w:rPr>
          <w:rStyle w:val="ac"/>
          <w:rFonts w:asciiTheme="minorHAnsi" w:eastAsiaTheme="minorHAnsi" w:hAnsiTheme="minorHAnsi" w:cstheme="minorBidi"/>
          <w:b w:val="0"/>
          <w:lang w:val="en-CA" w:eastAsia="en-US"/>
        </w:rPr>
        <w:commentReference w:id="10"/>
      </w:r>
      <w:r w:rsidRPr="00CF3466">
        <w:rPr>
          <w:rFonts w:asciiTheme="majorBidi" w:hAnsiTheme="majorBidi" w:cstheme="majorBidi"/>
          <w:b w:val="0"/>
          <w:sz w:val="24"/>
        </w:rPr>
        <w:t>.</w:t>
      </w:r>
    </w:p>
    <w:p w14:paraId="05D6FEF7" w14:textId="3F873BB2" w:rsidR="00676382" w:rsidRPr="00CF3466" w:rsidRDefault="00676382" w:rsidP="00676382">
      <w:pPr>
        <w:pStyle w:val="1"/>
        <w:numPr>
          <w:ilvl w:val="0"/>
          <w:numId w:val="0"/>
        </w:numPr>
        <w:ind w:left="425"/>
        <w:rPr>
          <w:rFonts w:asciiTheme="majorBidi" w:hAnsiTheme="majorBidi" w:cstheme="majorBidi"/>
          <w:b w:val="0"/>
          <w:sz w:val="24"/>
        </w:rPr>
      </w:pPr>
    </w:p>
    <w:p w14:paraId="23FFEAED" w14:textId="0351DFD4" w:rsidR="00676382" w:rsidRPr="00CF3466" w:rsidRDefault="00676382" w:rsidP="00A97A9B">
      <w:pPr>
        <w:pStyle w:val="1"/>
        <w:numPr>
          <w:ilvl w:val="0"/>
          <w:numId w:val="0"/>
        </w:numPr>
        <w:ind w:hanging="5"/>
        <w:rPr>
          <w:rFonts w:asciiTheme="majorBidi" w:hAnsiTheme="majorBidi" w:cstheme="majorBidi"/>
          <w:b w:val="0"/>
          <w:sz w:val="24"/>
        </w:rPr>
      </w:pPr>
      <w:r w:rsidRPr="00CF3466">
        <w:rPr>
          <w:rFonts w:asciiTheme="majorBidi" w:hAnsiTheme="majorBidi" w:cstheme="majorBidi"/>
          <w:b w:val="0"/>
          <w:sz w:val="24"/>
        </w:rPr>
        <w:t xml:space="preserve">This </w:t>
      </w:r>
      <w:r w:rsidR="00A97A9B">
        <w:rPr>
          <w:rFonts w:asciiTheme="majorBidi" w:hAnsiTheme="majorBidi" w:cstheme="majorBidi"/>
          <w:b w:val="0"/>
          <w:sz w:val="24"/>
        </w:rPr>
        <w:t>simple problem</w:t>
      </w:r>
      <w:r w:rsidRPr="00CF3466">
        <w:rPr>
          <w:rFonts w:asciiTheme="majorBidi" w:hAnsiTheme="majorBidi" w:cstheme="majorBidi"/>
          <w:b w:val="0"/>
          <w:sz w:val="24"/>
        </w:rPr>
        <w:t xml:space="preserve"> is simulated by both traditional </w:t>
      </w:r>
      <w:r w:rsidR="00A97A9B">
        <w:rPr>
          <w:rFonts w:asciiTheme="majorBidi" w:hAnsiTheme="majorBidi" w:cstheme="majorBidi"/>
          <w:b w:val="0"/>
          <w:sz w:val="24"/>
        </w:rPr>
        <w:t xml:space="preserve">and immersed </w:t>
      </w:r>
      <w:r w:rsidRPr="00CF3466">
        <w:rPr>
          <w:rFonts w:asciiTheme="majorBidi" w:hAnsiTheme="majorBidi" w:cstheme="majorBidi"/>
          <w:b w:val="0"/>
          <w:sz w:val="24"/>
        </w:rPr>
        <w:t>FE method</w:t>
      </w:r>
      <w:r w:rsidR="00A97A9B">
        <w:rPr>
          <w:rFonts w:asciiTheme="majorBidi" w:hAnsiTheme="majorBidi" w:cstheme="majorBidi"/>
          <w:b w:val="0"/>
          <w:sz w:val="24"/>
        </w:rPr>
        <w:t xml:space="preserve">s to determine the validity of the </w:t>
      </w:r>
      <w:r w:rsidR="00164CB0">
        <w:rPr>
          <w:rFonts w:asciiTheme="majorBidi" w:hAnsiTheme="majorBidi" w:cstheme="majorBidi"/>
          <w:b w:val="0"/>
          <w:sz w:val="24"/>
        </w:rPr>
        <w:t>proposed immersed approach for</w:t>
      </w:r>
      <w:r w:rsidR="00A97A9B">
        <w:rPr>
          <w:rFonts w:asciiTheme="majorBidi" w:hAnsiTheme="majorBidi" w:cstheme="majorBidi"/>
          <w:b w:val="0"/>
          <w:sz w:val="24"/>
        </w:rPr>
        <w:t xml:space="preserve"> model</w:t>
      </w:r>
      <w:r w:rsidR="00164CB0">
        <w:rPr>
          <w:rFonts w:asciiTheme="majorBidi" w:hAnsiTheme="majorBidi" w:cstheme="majorBidi"/>
          <w:b w:val="0"/>
          <w:sz w:val="24"/>
        </w:rPr>
        <w:t>ing</w:t>
      </w:r>
      <w:r w:rsidR="00A97A9B">
        <w:rPr>
          <w:rFonts w:asciiTheme="majorBidi" w:hAnsiTheme="majorBidi" w:cstheme="majorBidi"/>
          <w:b w:val="0"/>
          <w:sz w:val="24"/>
        </w:rPr>
        <w:t xml:space="preserve"> the </w:t>
      </w:r>
      <w:r w:rsidR="00164CB0">
        <w:rPr>
          <w:rFonts w:asciiTheme="majorBidi" w:hAnsiTheme="majorBidi" w:cstheme="majorBidi"/>
          <w:b w:val="0"/>
          <w:sz w:val="24"/>
        </w:rPr>
        <w:t xml:space="preserve">CNT-epoxy </w:t>
      </w:r>
      <w:r w:rsidR="00A97A9B">
        <w:rPr>
          <w:rFonts w:asciiTheme="majorBidi" w:hAnsiTheme="majorBidi" w:cstheme="majorBidi"/>
          <w:b w:val="0"/>
          <w:sz w:val="24"/>
        </w:rPr>
        <w:t>interface and accoun</w:t>
      </w:r>
      <w:r w:rsidR="00164CB0">
        <w:rPr>
          <w:rFonts w:asciiTheme="majorBidi" w:hAnsiTheme="majorBidi" w:cstheme="majorBidi"/>
          <w:b w:val="0"/>
          <w:sz w:val="24"/>
        </w:rPr>
        <w:t xml:space="preserve">ting </w:t>
      </w:r>
      <w:r w:rsidR="00A97A9B">
        <w:rPr>
          <w:rFonts w:asciiTheme="majorBidi" w:hAnsiTheme="majorBidi" w:cstheme="majorBidi"/>
          <w:b w:val="0"/>
          <w:sz w:val="24"/>
        </w:rPr>
        <w:t>for the reinforcement stiffness in the overall performance of the system.</w:t>
      </w:r>
      <w:r w:rsidRPr="00CF3466">
        <w:rPr>
          <w:rFonts w:asciiTheme="majorBidi" w:hAnsiTheme="majorBidi" w:cstheme="majorBidi"/>
          <w:b w:val="0"/>
          <w:sz w:val="24"/>
        </w:rPr>
        <w:t xml:space="preserve"> </w:t>
      </w:r>
      <w:r w:rsidR="005A30F5">
        <w:rPr>
          <w:rFonts w:asciiTheme="majorBidi" w:hAnsiTheme="majorBidi" w:cstheme="majorBidi"/>
          <w:b w:val="0"/>
          <w:sz w:val="24"/>
        </w:rPr>
        <w:t xml:space="preserve">Fig. 5 shows a cross sectional view of the meshed </w:t>
      </w:r>
      <w:r w:rsidRPr="00CF3466">
        <w:rPr>
          <w:rFonts w:asciiTheme="majorBidi" w:hAnsiTheme="majorBidi" w:cstheme="majorBidi"/>
          <w:b w:val="0"/>
          <w:sz w:val="24"/>
        </w:rPr>
        <w:t xml:space="preserve">model </w:t>
      </w:r>
      <w:r w:rsidR="005A30F5">
        <w:rPr>
          <w:rFonts w:asciiTheme="majorBidi" w:hAnsiTheme="majorBidi" w:cstheme="majorBidi"/>
          <w:b w:val="0"/>
          <w:sz w:val="24"/>
        </w:rPr>
        <w:t xml:space="preserve">in the </w:t>
      </w:r>
      <w:r w:rsidR="005A30F5" w:rsidRPr="00CF3466">
        <w:rPr>
          <w:rFonts w:asciiTheme="majorBidi" w:hAnsiTheme="majorBidi" w:cstheme="majorBidi"/>
          <w:b w:val="0"/>
          <w:sz w:val="24"/>
        </w:rPr>
        <w:t xml:space="preserve">traditional FE </w:t>
      </w:r>
      <w:r w:rsidR="005A30F5">
        <w:rPr>
          <w:rFonts w:asciiTheme="majorBidi" w:hAnsiTheme="majorBidi" w:cstheme="majorBidi"/>
          <w:b w:val="0"/>
          <w:sz w:val="24"/>
        </w:rPr>
        <w:t xml:space="preserve">simulations, where </w:t>
      </w:r>
      <w:r w:rsidR="008C653C">
        <w:rPr>
          <w:rFonts w:asciiTheme="majorBidi" w:hAnsiTheme="majorBidi" w:cstheme="majorBidi"/>
          <w:b w:val="0"/>
          <w:sz w:val="24"/>
        </w:rPr>
        <w:t xml:space="preserve">the </w:t>
      </w:r>
      <w:r w:rsidR="005A30F5">
        <w:rPr>
          <w:rFonts w:asciiTheme="majorBidi" w:hAnsiTheme="majorBidi" w:cstheme="majorBidi"/>
          <w:b w:val="0"/>
          <w:sz w:val="24"/>
        </w:rPr>
        <w:t xml:space="preserve">elements at the interface are </w:t>
      </w:r>
      <w:r w:rsidRPr="00CF3466">
        <w:rPr>
          <w:rFonts w:asciiTheme="majorBidi" w:hAnsiTheme="majorBidi" w:cstheme="majorBidi"/>
          <w:b w:val="0"/>
          <w:sz w:val="24"/>
        </w:rPr>
        <w:t xml:space="preserve">matched. The number of cells in the traditional FEM model is </w:t>
      </w:r>
      <w:commentRangeStart w:id="11"/>
      <w:r w:rsidRPr="00CF3466">
        <w:rPr>
          <w:rFonts w:asciiTheme="majorBidi" w:hAnsiTheme="majorBidi" w:cstheme="majorBidi"/>
          <w:b w:val="0"/>
          <w:sz w:val="24"/>
        </w:rPr>
        <w:t>168300</w:t>
      </w:r>
      <w:commentRangeEnd w:id="11"/>
      <w:r w:rsidR="008C653C">
        <w:rPr>
          <w:rStyle w:val="ac"/>
          <w:rFonts w:asciiTheme="minorHAnsi" w:eastAsiaTheme="minorHAnsi" w:hAnsiTheme="minorHAnsi" w:cstheme="minorBidi"/>
          <w:b w:val="0"/>
          <w:lang w:val="en-CA" w:eastAsia="en-US"/>
        </w:rPr>
        <w:commentReference w:id="11"/>
      </w:r>
      <w:r w:rsidRPr="00CF3466">
        <w:rPr>
          <w:rFonts w:asciiTheme="majorBidi" w:hAnsiTheme="majorBidi" w:cstheme="majorBidi"/>
          <w:b w:val="0"/>
          <w:sz w:val="24"/>
        </w:rPr>
        <w:t xml:space="preserve">. In the </w:t>
      </w:r>
      <w:r w:rsidR="008C653C">
        <w:rPr>
          <w:rFonts w:asciiTheme="majorBidi" w:hAnsiTheme="majorBidi" w:cstheme="majorBidi"/>
          <w:b w:val="0"/>
          <w:sz w:val="24"/>
        </w:rPr>
        <w:t>i</w:t>
      </w:r>
      <w:r w:rsidRPr="00CF3466">
        <w:rPr>
          <w:rFonts w:asciiTheme="majorBidi" w:hAnsiTheme="majorBidi" w:cstheme="majorBidi"/>
          <w:b w:val="0"/>
          <w:sz w:val="24"/>
        </w:rPr>
        <w:t xml:space="preserve">mmersed FE model, the CNT grid is </w:t>
      </w:r>
      <w:r w:rsidR="00A81C52">
        <w:rPr>
          <w:rFonts w:asciiTheme="majorBidi" w:hAnsiTheme="majorBidi" w:cstheme="majorBidi"/>
          <w:b w:val="0"/>
          <w:sz w:val="24"/>
        </w:rPr>
        <w:t>similar to</w:t>
      </w:r>
      <w:r w:rsidR="009A1970">
        <w:rPr>
          <w:rFonts w:asciiTheme="majorBidi" w:hAnsiTheme="majorBidi" w:cstheme="majorBidi"/>
          <w:b w:val="0"/>
          <w:sz w:val="24"/>
        </w:rPr>
        <w:t xml:space="preserve"> the one used</w:t>
      </w:r>
      <w:r w:rsidRPr="00CF3466">
        <w:rPr>
          <w:rFonts w:asciiTheme="majorBidi" w:hAnsiTheme="majorBidi" w:cstheme="majorBidi"/>
          <w:b w:val="0"/>
          <w:sz w:val="24"/>
        </w:rPr>
        <w:t xml:space="preserve"> in the traditional FEM while the </w:t>
      </w:r>
      <w:r w:rsidR="009A1970">
        <w:rPr>
          <w:rFonts w:asciiTheme="majorBidi" w:hAnsiTheme="majorBidi" w:cstheme="majorBidi"/>
          <w:b w:val="0"/>
          <w:sz w:val="24"/>
        </w:rPr>
        <w:t xml:space="preserve">entire box that include the </w:t>
      </w:r>
      <w:r w:rsidRPr="00CF3466">
        <w:rPr>
          <w:rFonts w:asciiTheme="majorBidi" w:hAnsiTheme="majorBidi" w:cstheme="majorBidi"/>
          <w:b w:val="0"/>
          <w:sz w:val="24"/>
        </w:rPr>
        <w:t>polymer</w:t>
      </w:r>
      <w:r w:rsidR="009A1970">
        <w:rPr>
          <w:rFonts w:asciiTheme="majorBidi" w:hAnsiTheme="majorBidi" w:cstheme="majorBidi"/>
          <w:b w:val="0"/>
          <w:sz w:val="24"/>
        </w:rPr>
        <w:t xml:space="preserve"> and the CNT</w:t>
      </w:r>
      <w:r w:rsidRPr="00CF3466">
        <w:rPr>
          <w:rFonts w:asciiTheme="majorBidi" w:hAnsiTheme="majorBidi" w:cstheme="majorBidi"/>
          <w:b w:val="0"/>
          <w:sz w:val="24"/>
        </w:rPr>
        <w:t xml:space="preserve"> is meshed as a regular grid with </w:t>
      </w:r>
      <m:oMath>
        <m:r>
          <m:rPr>
            <m:nor/>
          </m:rPr>
          <w:rPr>
            <w:rFonts w:asciiTheme="majorBidi" w:hAnsiTheme="majorBidi" w:cstheme="majorBidi"/>
            <w:b w:val="0"/>
            <w:sz w:val="24"/>
          </w:rPr>
          <m:t>30×30×150</m:t>
        </m:r>
      </m:oMath>
      <w:r w:rsidRPr="00CF3466">
        <w:rPr>
          <w:rFonts w:asciiTheme="majorBidi" w:hAnsiTheme="majorBidi" w:cstheme="majorBidi"/>
          <w:b w:val="0"/>
          <w:sz w:val="24"/>
        </w:rPr>
        <w:t xml:space="preserve"> </w:t>
      </w:r>
      <w:commentRangeStart w:id="12"/>
      <w:r w:rsidRPr="00CF3466">
        <w:rPr>
          <w:rFonts w:asciiTheme="majorBidi" w:hAnsiTheme="majorBidi" w:cstheme="majorBidi"/>
          <w:b w:val="0"/>
          <w:sz w:val="24"/>
        </w:rPr>
        <w:t>cells</w:t>
      </w:r>
      <w:commentRangeEnd w:id="12"/>
      <w:r w:rsidR="008C653C">
        <w:rPr>
          <w:rStyle w:val="ac"/>
          <w:rFonts w:asciiTheme="minorHAnsi" w:eastAsiaTheme="minorHAnsi" w:hAnsiTheme="minorHAnsi" w:cstheme="minorBidi"/>
          <w:b w:val="0"/>
          <w:lang w:val="en-CA" w:eastAsia="en-US"/>
        </w:rPr>
        <w:commentReference w:id="12"/>
      </w:r>
      <w:r w:rsidR="009A1970">
        <w:rPr>
          <w:rFonts w:asciiTheme="majorBidi" w:hAnsiTheme="majorBidi" w:cstheme="majorBidi"/>
          <w:b w:val="0"/>
          <w:sz w:val="24"/>
        </w:rPr>
        <w:t xml:space="preserve"> and the material properties of the polymer were assigned to it</w:t>
      </w:r>
      <w:r w:rsidRPr="00CF3466">
        <w:rPr>
          <w:rFonts w:asciiTheme="majorBidi" w:hAnsiTheme="majorBidi" w:cstheme="majorBidi"/>
          <w:b w:val="0"/>
          <w:sz w:val="24"/>
        </w:rPr>
        <w:t>. The number of cells in these two models is close, so they have a similar grid resolution.</w:t>
      </w:r>
    </w:p>
    <w:p w14:paraId="2BE44B7C" w14:textId="58A5CDAA" w:rsidR="00676382" w:rsidRPr="00CF3466" w:rsidRDefault="003650E9" w:rsidP="00EC25A0">
      <w:pPr>
        <w:pStyle w:val="1"/>
        <w:numPr>
          <w:ilvl w:val="0"/>
          <w:numId w:val="0"/>
        </w:numPr>
        <w:spacing w:before="360"/>
        <w:ind w:left="425" w:hanging="5"/>
        <w:jc w:val="center"/>
        <w:rPr>
          <w:rFonts w:asciiTheme="majorBidi" w:hAnsiTheme="majorBidi" w:cstheme="majorBidi"/>
          <w:b w:val="0"/>
          <w:sz w:val="24"/>
        </w:rPr>
      </w:pPr>
      <w:r>
        <w:rPr>
          <w:rFonts w:asciiTheme="majorBidi" w:hAnsiTheme="majorBidi" w:cstheme="majorBidi"/>
          <w:b w:val="0"/>
          <w:noProof/>
          <w:sz w:val="24"/>
        </w:rPr>
        <w:drawing>
          <wp:inline distT="0" distB="0" distL="0" distR="0" wp14:anchorId="35C321ED" wp14:editId="34666E64">
            <wp:extent cx="3672205" cy="1809750"/>
            <wp:effectExtent l="0" t="0" r="4445" b="0"/>
            <wp:docPr id="35" name="图片 35" descr="F:\Academic Research\Literatures\Public Papers\Publication_UoT\paper1\oneCNT_s_FE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ademic Research\Literatures\Public Papers\Publication_UoT\paper1\oneCNT_s_FE_mode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2205" cy="1809750"/>
                    </a:xfrm>
                    <a:prstGeom prst="rect">
                      <a:avLst/>
                    </a:prstGeom>
                    <a:noFill/>
                    <a:ln>
                      <a:noFill/>
                    </a:ln>
                  </pic:spPr>
                </pic:pic>
              </a:graphicData>
            </a:graphic>
          </wp:inline>
        </w:drawing>
      </w:r>
    </w:p>
    <w:p w14:paraId="70308F2A" w14:textId="2ABCC36C" w:rsidR="00676382" w:rsidRPr="00CF3466" w:rsidRDefault="00676382" w:rsidP="00EC25A0">
      <w:pPr>
        <w:pStyle w:val="1"/>
        <w:numPr>
          <w:ilvl w:val="0"/>
          <w:numId w:val="0"/>
        </w:numPr>
        <w:spacing w:after="360"/>
        <w:ind w:left="425" w:hanging="5"/>
        <w:jc w:val="center"/>
        <w:rPr>
          <w:rFonts w:asciiTheme="majorBidi" w:hAnsiTheme="majorBidi" w:cstheme="majorBidi"/>
          <w:b w:val="0"/>
          <w:sz w:val="24"/>
        </w:rPr>
      </w:pPr>
      <w:proofErr w:type="gramStart"/>
      <w:r w:rsidRPr="00E15378">
        <w:rPr>
          <w:rFonts w:asciiTheme="majorBidi" w:hAnsiTheme="majorBidi" w:cstheme="majorBidi"/>
          <w:bCs/>
          <w:sz w:val="24"/>
        </w:rPr>
        <w:t>Fi</w:t>
      </w:r>
      <w:r w:rsidR="00E15378" w:rsidRPr="00E15378">
        <w:rPr>
          <w:rFonts w:asciiTheme="majorBidi" w:hAnsiTheme="majorBidi" w:cstheme="majorBidi"/>
          <w:bCs/>
          <w:sz w:val="24"/>
          <w:lang w:val="en-CA"/>
        </w:rPr>
        <w:t xml:space="preserve">g. </w:t>
      </w:r>
      <w:r w:rsidR="0011178C">
        <w:rPr>
          <w:rFonts w:asciiTheme="majorBidi" w:hAnsiTheme="majorBidi" w:cstheme="majorBidi"/>
          <w:bCs/>
          <w:sz w:val="24"/>
          <w:lang w:val="en-CA"/>
        </w:rPr>
        <w:t>5</w:t>
      </w:r>
      <w:r w:rsidR="00E15378" w:rsidRPr="00E15378">
        <w:rPr>
          <w:rFonts w:asciiTheme="majorBidi" w:hAnsiTheme="majorBidi" w:cstheme="majorBidi"/>
          <w:bCs/>
          <w:sz w:val="24"/>
          <w:lang w:val="en-CA"/>
        </w:rPr>
        <w:t>.</w:t>
      </w:r>
      <w:proofErr w:type="gramEnd"/>
      <w:r w:rsidRPr="00CF3466">
        <w:rPr>
          <w:rFonts w:asciiTheme="majorBidi" w:hAnsiTheme="majorBidi" w:cstheme="majorBidi"/>
          <w:b w:val="0"/>
          <w:sz w:val="24"/>
        </w:rPr>
        <w:t xml:space="preserve"> </w:t>
      </w:r>
      <w:r w:rsidR="003650E9">
        <w:rPr>
          <w:rFonts w:asciiTheme="majorBidi" w:hAnsiTheme="majorBidi" w:cstheme="majorBidi" w:hint="eastAsia"/>
          <w:b w:val="0"/>
          <w:sz w:val="24"/>
        </w:rPr>
        <w:t>The CNT and polymer meshes in the area around the CNT in (a) the traditional FE method model, and (b) the Immersed FE method model.</w:t>
      </w:r>
    </w:p>
    <w:p w14:paraId="11F1242A" w14:textId="132BD4CD" w:rsidR="00676382" w:rsidRDefault="00676382" w:rsidP="00676382">
      <w:pPr>
        <w:pStyle w:val="1"/>
        <w:numPr>
          <w:ilvl w:val="0"/>
          <w:numId w:val="0"/>
        </w:numPr>
        <w:ind w:firstLine="420"/>
        <w:rPr>
          <w:rFonts w:asciiTheme="majorBidi" w:hAnsiTheme="majorBidi" w:cstheme="majorBidi"/>
          <w:b w:val="0"/>
          <w:sz w:val="24"/>
          <w:rtl/>
        </w:rPr>
      </w:pPr>
      <w:r w:rsidRPr="00CF3466">
        <w:rPr>
          <w:rFonts w:asciiTheme="majorBidi" w:hAnsiTheme="majorBidi" w:cstheme="majorBidi"/>
          <w:b w:val="0"/>
          <w:sz w:val="24"/>
        </w:rPr>
        <w:t xml:space="preserve">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Pr="00CF3466">
        <w:rPr>
          <w:rFonts w:asciiTheme="majorBidi" w:hAnsiTheme="majorBidi" w:cstheme="majorBidi"/>
          <w:b w:val="0"/>
          <w:sz w:val="24"/>
        </w:rPr>
        <w:t xml:space="preserve"> contour of the </w:t>
      </w:r>
      <w:r w:rsidR="00DC55EC">
        <w:rPr>
          <w:rFonts w:asciiTheme="majorBidi" w:hAnsiTheme="majorBidi" w:cstheme="majorBidi"/>
          <w:b w:val="0"/>
          <w:sz w:val="24"/>
        </w:rPr>
        <w:t xml:space="preserve">embedded </w:t>
      </w:r>
      <w:r w:rsidRPr="00CF3466">
        <w:rPr>
          <w:rFonts w:asciiTheme="majorBidi" w:hAnsiTheme="majorBidi" w:cstheme="majorBidi"/>
          <w:b w:val="0"/>
          <w:sz w:val="24"/>
        </w:rPr>
        <w:t xml:space="preserve">CNT </w:t>
      </w:r>
      <w:r w:rsidR="00441B12">
        <w:rPr>
          <w:rFonts w:asciiTheme="majorBidi" w:hAnsiTheme="majorBidi" w:cstheme="majorBidi"/>
          <w:b w:val="0"/>
          <w:sz w:val="24"/>
        </w:rPr>
        <w:t xml:space="preserve">that were </w:t>
      </w:r>
      <w:r w:rsidR="0017275A">
        <w:rPr>
          <w:rFonts w:asciiTheme="majorBidi" w:hAnsiTheme="majorBidi" w:cstheme="majorBidi"/>
          <w:b w:val="0"/>
          <w:sz w:val="24"/>
        </w:rPr>
        <w:t xml:space="preserve">obtained by both </w:t>
      </w:r>
      <w:r w:rsidR="00441B12">
        <w:rPr>
          <w:rFonts w:asciiTheme="majorBidi" w:hAnsiTheme="majorBidi" w:cstheme="majorBidi"/>
          <w:b w:val="0"/>
          <w:sz w:val="24"/>
        </w:rPr>
        <w:t xml:space="preserve">modeling </w:t>
      </w:r>
      <w:r w:rsidR="0017275A">
        <w:rPr>
          <w:rFonts w:asciiTheme="majorBidi" w:hAnsiTheme="majorBidi" w:cstheme="majorBidi"/>
          <w:b w:val="0"/>
          <w:sz w:val="24"/>
        </w:rPr>
        <w:t xml:space="preserve">techniques </w:t>
      </w:r>
      <w:r w:rsidRPr="00CF3466">
        <w:rPr>
          <w:rFonts w:asciiTheme="majorBidi" w:hAnsiTheme="majorBidi" w:cstheme="majorBidi"/>
          <w:b w:val="0"/>
          <w:sz w:val="24"/>
        </w:rPr>
        <w:t>are compared in Fig.</w:t>
      </w:r>
      <w:r w:rsidR="0017275A">
        <w:rPr>
          <w:rFonts w:asciiTheme="majorBidi" w:hAnsiTheme="majorBidi" w:cstheme="majorBidi"/>
          <w:b w:val="0"/>
          <w:sz w:val="24"/>
        </w:rPr>
        <w:t xml:space="preserve"> 6</w:t>
      </w:r>
      <w:r w:rsidRPr="00CF3466">
        <w:rPr>
          <w:rFonts w:asciiTheme="majorBidi" w:hAnsiTheme="majorBidi" w:cstheme="majorBidi"/>
          <w:b w:val="0"/>
          <w:sz w:val="24"/>
        </w:rPr>
        <w:t xml:space="preserve">. </w:t>
      </w:r>
      <w:proofErr w:type="gramStart"/>
      <w:r w:rsidRPr="00CF3466">
        <w:rPr>
          <w:rFonts w:asciiTheme="majorBidi" w:hAnsiTheme="majorBidi" w:cstheme="majorBidi"/>
          <w:b w:val="0"/>
          <w:sz w:val="24"/>
        </w:rPr>
        <w:t xml:space="preserve">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Pr="00CF3466">
        <w:rPr>
          <w:rFonts w:asciiTheme="majorBidi" w:hAnsiTheme="majorBidi" w:cstheme="majorBidi"/>
          <w:b w:val="0"/>
          <w:sz w:val="24"/>
        </w:rPr>
        <w:t xml:space="preserve"> distribution in Fig.</w:t>
      </w:r>
      <w:r w:rsidR="00441B12">
        <w:rPr>
          <w:rFonts w:asciiTheme="majorBidi" w:hAnsiTheme="majorBidi" w:cstheme="majorBidi"/>
          <w:b w:val="0"/>
          <w:sz w:val="24"/>
        </w:rPr>
        <w:t xml:space="preserve"> 6</w:t>
      </w:r>
      <w:r w:rsidRPr="00CF3466">
        <w:rPr>
          <w:rFonts w:asciiTheme="majorBidi" w:hAnsiTheme="majorBidi" w:cstheme="majorBidi"/>
          <w:b w:val="0"/>
          <w:sz w:val="24"/>
        </w:rPr>
        <w:t xml:space="preserve">(a) and (b) </w:t>
      </w:r>
      <w:r w:rsidR="00BF3B43">
        <w:rPr>
          <w:rFonts w:asciiTheme="majorBidi" w:hAnsiTheme="majorBidi" w:cstheme="majorBidi" w:hint="eastAsia"/>
          <w:b w:val="0"/>
          <w:sz w:val="24"/>
        </w:rPr>
        <w:t xml:space="preserve">matches well </w:t>
      </w:r>
      <w:r w:rsidR="00441B12">
        <w:rPr>
          <w:rFonts w:asciiTheme="majorBidi" w:hAnsiTheme="majorBidi" w:cstheme="majorBidi"/>
          <w:b w:val="0"/>
          <w:sz w:val="24"/>
        </w:rPr>
        <w:t xml:space="preserve">everywhere except </w:t>
      </w:r>
      <w:r w:rsidR="00BF3B43">
        <w:rPr>
          <w:rFonts w:asciiTheme="majorBidi" w:hAnsiTheme="majorBidi" w:cstheme="majorBidi" w:hint="eastAsia"/>
          <w:b w:val="0"/>
          <w:sz w:val="24"/>
        </w:rPr>
        <w:t xml:space="preserve">the </w:t>
      </w:r>
      <w:r w:rsidR="00BF3B43">
        <w:rPr>
          <w:rFonts w:asciiTheme="majorBidi" w:hAnsiTheme="majorBidi" w:cstheme="majorBidi" w:hint="eastAsia"/>
          <w:b w:val="0"/>
          <w:sz w:val="24"/>
        </w:rPr>
        <w:lastRenderedPageBreak/>
        <w:t xml:space="preserve">area </w:t>
      </w:r>
      <w:r w:rsidR="00441B12">
        <w:rPr>
          <w:rFonts w:asciiTheme="majorBidi" w:hAnsiTheme="majorBidi" w:cstheme="majorBidi"/>
          <w:b w:val="0"/>
          <w:sz w:val="24"/>
        </w:rPr>
        <w:t xml:space="preserve">near the </w:t>
      </w:r>
      <w:r w:rsidRPr="00CF3466">
        <w:rPr>
          <w:rFonts w:asciiTheme="majorBidi" w:hAnsiTheme="majorBidi" w:cstheme="majorBidi"/>
          <w:b w:val="0"/>
          <w:sz w:val="24"/>
        </w:rPr>
        <w:t>endpoints of the CNT</w:t>
      </w:r>
      <w:r w:rsidR="00441B12">
        <w:rPr>
          <w:rFonts w:asciiTheme="majorBidi" w:hAnsiTheme="majorBidi" w:cstheme="majorBidi"/>
          <w:b w:val="0"/>
          <w:sz w:val="24"/>
        </w:rPr>
        <w:t xml:space="preserve">, where they were </w:t>
      </w:r>
      <w:r w:rsidRPr="00CF3466">
        <w:rPr>
          <w:rFonts w:asciiTheme="majorBidi" w:hAnsiTheme="majorBidi" w:cstheme="majorBidi"/>
          <w:b w:val="0"/>
          <w:sz w:val="24"/>
        </w:rPr>
        <w:t>overestimated</w:t>
      </w:r>
      <w:r w:rsidR="005150CB">
        <w:rPr>
          <w:rFonts w:asciiTheme="majorBidi" w:hAnsiTheme="majorBidi" w:cstheme="majorBidi"/>
          <w:b w:val="0"/>
          <w:sz w:val="24"/>
        </w:rPr>
        <w:t xml:space="preserve"> in the immersed FE model</w:t>
      </w:r>
      <w:r w:rsidRPr="00CF3466">
        <w:rPr>
          <w:rFonts w:asciiTheme="majorBidi" w:hAnsiTheme="majorBidi" w:cstheme="majorBidi"/>
          <w:b w:val="0"/>
          <w:sz w:val="24"/>
        </w:rPr>
        <w:t>.</w:t>
      </w:r>
      <w:proofErr w:type="gramEnd"/>
      <w:r w:rsidRPr="00CF3466">
        <w:rPr>
          <w:rFonts w:asciiTheme="majorBidi" w:hAnsiTheme="majorBidi" w:cstheme="majorBidi"/>
          <w:b w:val="0"/>
          <w:sz w:val="24"/>
        </w:rPr>
        <w:t xml:space="preserve"> </w:t>
      </w:r>
      <w:r w:rsidR="005150CB">
        <w:rPr>
          <w:rFonts w:asciiTheme="majorBidi" w:hAnsiTheme="majorBidi" w:cstheme="majorBidi"/>
          <w:b w:val="0"/>
          <w:sz w:val="24"/>
        </w:rPr>
        <w:t xml:space="preserve">The </w:t>
      </w:r>
      <w:r w:rsidRPr="00CF3466">
        <w:rPr>
          <w:rFonts w:asciiTheme="majorBidi" w:hAnsiTheme="majorBidi" w:cstheme="majorBidi"/>
          <w:b w:val="0"/>
          <w:sz w:val="24"/>
        </w:rPr>
        <w:t xml:space="preserve">overestimation </w:t>
      </w:r>
      <w:r w:rsidR="008A5D60">
        <w:rPr>
          <w:rFonts w:asciiTheme="majorBidi" w:hAnsiTheme="majorBidi" w:cstheme="majorBidi"/>
          <w:b w:val="0"/>
          <w:sz w:val="24"/>
        </w:rPr>
        <w:t>could</w:t>
      </w:r>
      <w:r w:rsidRPr="00CF3466">
        <w:rPr>
          <w:rFonts w:asciiTheme="majorBidi" w:hAnsiTheme="majorBidi" w:cstheme="majorBidi"/>
          <w:b w:val="0"/>
          <w:sz w:val="24"/>
        </w:rPr>
        <w:t xml:space="preserve"> occur if </w:t>
      </w:r>
      <w:r w:rsidR="00707718">
        <w:rPr>
          <w:rFonts w:asciiTheme="majorBidi" w:hAnsiTheme="majorBidi" w:cstheme="majorBidi"/>
          <w:b w:val="0"/>
          <w:sz w:val="24"/>
        </w:rPr>
        <w:t>a</w:t>
      </w:r>
      <w:r w:rsidRPr="00CF3466">
        <w:rPr>
          <w:rFonts w:asciiTheme="majorBidi" w:hAnsiTheme="majorBidi" w:cstheme="majorBidi"/>
          <w:b w:val="0"/>
          <w:sz w:val="24"/>
        </w:rPr>
        <w:t xml:space="preserve"> CNT </w:t>
      </w:r>
      <w:r w:rsidR="00707718">
        <w:rPr>
          <w:rFonts w:asciiTheme="majorBidi" w:hAnsiTheme="majorBidi" w:cstheme="majorBidi"/>
          <w:b w:val="0"/>
          <w:sz w:val="24"/>
        </w:rPr>
        <w:t>element</w:t>
      </w:r>
      <w:r w:rsidRPr="00CF3466">
        <w:rPr>
          <w:rFonts w:asciiTheme="majorBidi" w:hAnsiTheme="majorBidi" w:cstheme="majorBidi"/>
          <w:b w:val="0"/>
          <w:sz w:val="24"/>
        </w:rPr>
        <w:t xml:space="preserve"> </w:t>
      </w:r>
      <w:r w:rsidR="00707718">
        <w:rPr>
          <w:rFonts w:asciiTheme="majorBidi" w:hAnsiTheme="majorBidi" w:cstheme="majorBidi"/>
          <w:b w:val="0"/>
          <w:sz w:val="24"/>
        </w:rPr>
        <w:t>at</w:t>
      </w:r>
      <w:r w:rsidRPr="00CF3466">
        <w:rPr>
          <w:rFonts w:asciiTheme="majorBidi" w:hAnsiTheme="majorBidi" w:cstheme="majorBidi"/>
          <w:b w:val="0"/>
          <w:sz w:val="24"/>
        </w:rPr>
        <w:t xml:space="preserve"> the </w:t>
      </w:r>
      <w:r w:rsidR="00707718">
        <w:rPr>
          <w:rFonts w:asciiTheme="majorBidi" w:hAnsiTheme="majorBidi" w:cstheme="majorBidi"/>
          <w:b w:val="0"/>
          <w:sz w:val="24"/>
        </w:rPr>
        <w:t>nanotube end</w:t>
      </w:r>
      <w:r w:rsidRPr="00CF3466">
        <w:rPr>
          <w:rFonts w:asciiTheme="majorBidi" w:hAnsiTheme="majorBidi" w:cstheme="majorBidi"/>
          <w:b w:val="0"/>
          <w:sz w:val="24"/>
        </w:rPr>
        <w:t xml:space="preserve"> are fully</w:t>
      </w:r>
      <w:r w:rsidR="00707718">
        <w:rPr>
          <w:rFonts w:asciiTheme="majorBidi" w:hAnsiTheme="majorBidi" w:cstheme="majorBidi"/>
          <w:b w:val="0"/>
          <w:sz w:val="24"/>
        </w:rPr>
        <w:t xml:space="preserve"> located</w:t>
      </w:r>
      <w:r w:rsidRPr="00CF3466">
        <w:rPr>
          <w:rFonts w:asciiTheme="majorBidi" w:hAnsiTheme="majorBidi" w:cstheme="majorBidi"/>
          <w:b w:val="0"/>
          <w:sz w:val="24"/>
        </w:rPr>
        <w:t xml:space="preserve"> inside </w:t>
      </w:r>
      <w:r w:rsidR="00707718">
        <w:rPr>
          <w:rFonts w:asciiTheme="majorBidi" w:hAnsiTheme="majorBidi" w:cstheme="majorBidi"/>
          <w:b w:val="0"/>
          <w:sz w:val="24"/>
        </w:rPr>
        <w:t>a</w:t>
      </w:r>
      <w:r w:rsidRPr="00CF3466">
        <w:rPr>
          <w:rFonts w:asciiTheme="majorBidi" w:hAnsiTheme="majorBidi" w:cstheme="majorBidi"/>
          <w:b w:val="0"/>
          <w:sz w:val="24"/>
        </w:rPr>
        <w:t xml:space="preserve"> polymer </w:t>
      </w:r>
      <w:r w:rsidR="00707718">
        <w:rPr>
          <w:rFonts w:asciiTheme="majorBidi" w:hAnsiTheme="majorBidi" w:cstheme="majorBidi"/>
          <w:b w:val="0"/>
          <w:sz w:val="24"/>
        </w:rPr>
        <w:t>element</w:t>
      </w:r>
      <w:r w:rsidRPr="00CF3466">
        <w:rPr>
          <w:rFonts w:asciiTheme="majorBidi" w:hAnsiTheme="majorBidi" w:cstheme="majorBidi"/>
          <w:b w:val="0"/>
          <w:sz w:val="24"/>
        </w:rPr>
        <w:t xml:space="preserve"> and it can be eliminated by using a refined polymer </w:t>
      </w:r>
      <w:r w:rsidR="005150CB">
        <w:rPr>
          <w:rFonts w:asciiTheme="majorBidi" w:hAnsiTheme="majorBidi" w:cstheme="majorBidi"/>
          <w:b w:val="0"/>
          <w:sz w:val="24"/>
        </w:rPr>
        <w:t>grid</w:t>
      </w:r>
      <w:r w:rsidRPr="00CF3466">
        <w:rPr>
          <w:rFonts w:asciiTheme="majorBidi" w:hAnsiTheme="majorBidi" w:cstheme="majorBidi"/>
          <w:b w:val="0"/>
          <w:sz w:val="24"/>
        </w:rPr>
        <w:t xml:space="preserve"> or a coarser </w:t>
      </w:r>
      <w:r w:rsidR="005150CB">
        <w:rPr>
          <w:rFonts w:asciiTheme="majorBidi" w:hAnsiTheme="majorBidi" w:cstheme="majorBidi"/>
          <w:b w:val="0"/>
          <w:sz w:val="24"/>
        </w:rPr>
        <w:t>meshing</w:t>
      </w:r>
      <w:r w:rsidR="00707718">
        <w:rPr>
          <w:rFonts w:asciiTheme="majorBidi" w:hAnsiTheme="majorBidi" w:cstheme="majorBidi"/>
          <w:b w:val="0"/>
          <w:sz w:val="24"/>
        </w:rPr>
        <w:t xml:space="preserve"> for the CNT</w:t>
      </w:r>
      <w:r w:rsidRPr="00CF3466">
        <w:rPr>
          <w:rFonts w:asciiTheme="majorBidi" w:hAnsiTheme="majorBidi" w:cstheme="majorBidi"/>
          <w:b w:val="0"/>
          <w:sz w:val="24"/>
        </w:rPr>
        <w:t>. Fig.</w:t>
      </w:r>
      <w:r w:rsidR="004E3484">
        <w:rPr>
          <w:rFonts w:asciiTheme="majorBidi" w:hAnsiTheme="majorBidi" w:cstheme="majorBidi"/>
          <w:b w:val="0"/>
          <w:sz w:val="24"/>
        </w:rPr>
        <w:t xml:space="preserve"> 6</w:t>
      </w:r>
      <w:r w:rsidRPr="00CF3466">
        <w:rPr>
          <w:rFonts w:asciiTheme="majorBidi" w:hAnsiTheme="majorBidi" w:cstheme="majorBidi"/>
          <w:b w:val="0"/>
          <w:sz w:val="24"/>
        </w:rPr>
        <w:t xml:space="preserve">(c) shows 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Pr="00CF3466">
        <w:rPr>
          <w:rFonts w:asciiTheme="majorBidi" w:hAnsiTheme="majorBidi" w:cstheme="majorBidi"/>
          <w:b w:val="0"/>
          <w:sz w:val="24"/>
        </w:rPr>
        <w:t xml:space="preserve"> contour if the polymer</w:t>
      </w:r>
      <w:r w:rsidR="0086000C">
        <w:rPr>
          <w:rFonts w:asciiTheme="majorBidi" w:hAnsiTheme="majorBidi" w:cstheme="majorBidi"/>
          <w:b w:val="0"/>
          <w:sz w:val="24"/>
        </w:rPr>
        <w:t xml:space="preserve"> </w:t>
      </w:r>
      <w:r w:rsidRPr="00CF3466">
        <w:rPr>
          <w:rFonts w:asciiTheme="majorBidi" w:hAnsiTheme="majorBidi" w:cstheme="majorBidi"/>
          <w:b w:val="0"/>
          <w:sz w:val="24"/>
        </w:rPr>
        <w:t>mesh</w:t>
      </w:r>
      <w:r w:rsidR="0086000C">
        <w:rPr>
          <w:rFonts w:asciiTheme="majorBidi" w:hAnsiTheme="majorBidi" w:cstheme="majorBidi"/>
          <w:b w:val="0"/>
          <w:sz w:val="24"/>
        </w:rPr>
        <w:t xml:space="preserve"> was </w:t>
      </w:r>
      <w:r w:rsidR="008924B1">
        <w:rPr>
          <w:rFonts w:asciiTheme="majorBidi" w:hAnsiTheme="majorBidi" w:cstheme="majorBidi"/>
          <w:b w:val="0"/>
          <w:sz w:val="24"/>
        </w:rPr>
        <w:t>refined</w:t>
      </w:r>
      <w:r w:rsidRPr="00CF3466">
        <w:rPr>
          <w:rFonts w:asciiTheme="majorBidi" w:hAnsiTheme="majorBidi" w:cstheme="majorBidi"/>
          <w:b w:val="0"/>
          <w:sz w:val="24"/>
        </w:rPr>
        <w:t xml:space="preserve"> </w:t>
      </w:r>
      <w:r w:rsidR="0006179D">
        <w:rPr>
          <w:rFonts w:asciiTheme="majorBidi" w:hAnsiTheme="majorBidi" w:cstheme="majorBidi"/>
          <w:b w:val="0"/>
          <w:sz w:val="24"/>
        </w:rPr>
        <w:t xml:space="preserve">by using </w:t>
      </w:r>
      <m:oMath>
        <m:r>
          <m:rPr>
            <m:nor/>
          </m:rPr>
          <w:rPr>
            <w:rFonts w:asciiTheme="majorBidi" w:hAnsiTheme="majorBidi" w:cstheme="majorBidi"/>
            <w:b w:val="0"/>
            <w:sz w:val="24"/>
          </w:rPr>
          <m:t>100</m:t>
        </m:r>
        <m:r>
          <m:rPr>
            <m:nor/>
          </m:rPr>
          <w:rPr>
            <w:rFonts w:ascii="Cambria Math" w:hAnsiTheme="majorBidi" w:cstheme="majorBidi"/>
            <w:b w:val="0"/>
            <w:sz w:val="24"/>
          </w:rPr>
          <m:t xml:space="preserve"> </m:t>
        </m:r>
        <m:r>
          <m:rPr>
            <m:nor/>
          </m:rPr>
          <w:rPr>
            <w:rFonts w:asciiTheme="majorBidi" w:hAnsiTheme="majorBidi" w:cstheme="majorBidi"/>
            <w:b w:val="0"/>
            <w:sz w:val="24"/>
          </w:rPr>
          <m:t>×</m:t>
        </m:r>
        <m:r>
          <m:rPr>
            <m:nor/>
          </m:rPr>
          <w:rPr>
            <w:rFonts w:ascii="Cambria Math" w:hAnsiTheme="majorBidi" w:cstheme="majorBidi"/>
            <w:b w:val="0"/>
            <w:sz w:val="24"/>
          </w:rPr>
          <m:t xml:space="preserve"> </m:t>
        </m:r>
        <m:r>
          <m:rPr>
            <m:nor/>
          </m:rPr>
          <w:rPr>
            <w:rFonts w:asciiTheme="majorBidi" w:hAnsiTheme="majorBidi" w:cstheme="majorBidi"/>
            <w:b w:val="0"/>
            <w:sz w:val="24"/>
          </w:rPr>
          <m:t>100</m:t>
        </m:r>
        <m:r>
          <m:rPr>
            <m:nor/>
          </m:rPr>
          <w:rPr>
            <w:rFonts w:ascii="Cambria Math" w:hAnsiTheme="majorBidi" w:cstheme="majorBidi"/>
            <w:b w:val="0"/>
            <w:sz w:val="24"/>
          </w:rPr>
          <m:t xml:space="preserve"> </m:t>
        </m:r>
        <m:r>
          <m:rPr>
            <m:nor/>
          </m:rPr>
          <w:rPr>
            <w:rFonts w:asciiTheme="majorBidi" w:hAnsiTheme="majorBidi" w:cstheme="majorBidi"/>
            <w:b w:val="0"/>
            <w:sz w:val="24"/>
          </w:rPr>
          <m:t>×</m:t>
        </m:r>
        <m:r>
          <m:rPr>
            <m:nor/>
          </m:rPr>
          <w:rPr>
            <w:rFonts w:ascii="Cambria Math" w:hAnsiTheme="majorBidi" w:cstheme="majorBidi"/>
            <w:b w:val="0"/>
            <w:sz w:val="24"/>
          </w:rPr>
          <m:t xml:space="preserve"> </m:t>
        </m:r>
        <m:r>
          <m:rPr>
            <m:nor/>
          </m:rPr>
          <w:rPr>
            <w:rFonts w:asciiTheme="majorBidi" w:hAnsiTheme="majorBidi" w:cstheme="majorBidi"/>
            <w:b w:val="0"/>
            <w:sz w:val="24"/>
          </w:rPr>
          <m:t>500</m:t>
        </m:r>
      </m:oMath>
      <w:r w:rsidR="0006179D">
        <w:rPr>
          <w:rFonts w:asciiTheme="majorBidi" w:hAnsiTheme="majorBidi" w:cstheme="majorBidi"/>
          <w:b w:val="0"/>
          <w:sz w:val="24"/>
        </w:rPr>
        <w:t xml:space="preserve"> grid. It is very clear that </w:t>
      </w:r>
      <w:r w:rsidRPr="00CF3466">
        <w:rPr>
          <w:rFonts w:asciiTheme="majorBidi" w:hAnsiTheme="majorBidi" w:cstheme="majorBidi"/>
          <w:b w:val="0"/>
          <w:sz w:val="24"/>
        </w:rPr>
        <w:t xml:space="preserve">stress </w:t>
      </w:r>
      <w:r w:rsidR="00004ABF">
        <w:rPr>
          <w:rFonts w:asciiTheme="majorBidi" w:hAnsiTheme="majorBidi" w:cstheme="majorBidi"/>
          <w:b w:val="0"/>
          <w:sz w:val="24"/>
        </w:rPr>
        <w:t>concentration</w:t>
      </w:r>
      <w:r w:rsidR="004261E8">
        <w:rPr>
          <w:rFonts w:asciiTheme="majorBidi" w:hAnsiTheme="majorBidi" w:cstheme="majorBidi"/>
          <w:b w:val="0"/>
          <w:sz w:val="24"/>
        </w:rPr>
        <w:t>s</w:t>
      </w:r>
      <w:r w:rsidRPr="00CF3466">
        <w:rPr>
          <w:rFonts w:asciiTheme="majorBidi" w:hAnsiTheme="majorBidi" w:cstheme="majorBidi"/>
          <w:b w:val="0"/>
          <w:sz w:val="24"/>
        </w:rPr>
        <w:t xml:space="preserve"> </w:t>
      </w:r>
      <w:r w:rsidR="00004ABF">
        <w:rPr>
          <w:rFonts w:asciiTheme="majorBidi" w:hAnsiTheme="majorBidi" w:cstheme="majorBidi"/>
          <w:b w:val="0"/>
          <w:sz w:val="24"/>
        </w:rPr>
        <w:t>are</w:t>
      </w:r>
      <w:r w:rsidRPr="00CF3466">
        <w:rPr>
          <w:rFonts w:asciiTheme="majorBidi" w:hAnsiTheme="majorBidi" w:cstheme="majorBidi"/>
          <w:b w:val="0"/>
          <w:sz w:val="24"/>
        </w:rPr>
        <w:t xml:space="preserve"> almost disappeared</w:t>
      </w:r>
      <w:r w:rsidR="00004ABF">
        <w:rPr>
          <w:rFonts w:asciiTheme="majorBidi" w:hAnsiTheme="majorBidi" w:cstheme="majorBidi"/>
          <w:b w:val="0"/>
          <w:sz w:val="24"/>
        </w:rPr>
        <w:t xml:space="preserve"> when we used a much finer mesh that verif</w:t>
      </w:r>
      <w:r w:rsidR="004261E8">
        <w:rPr>
          <w:rFonts w:asciiTheme="majorBidi" w:hAnsiTheme="majorBidi" w:cstheme="majorBidi"/>
          <w:b w:val="0"/>
          <w:sz w:val="24"/>
        </w:rPr>
        <w:t>ies</w:t>
      </w:r>
      <w:r w:rsidR="00004ABF">
        <w:rPr>
          <w:rFonts w:asciiTheme="majorBidi" w:hAnsiTheme="majorBidi" w:cstheme="majorBidi"/>
          <w:b w:val="0"/>
          <w:sz w:val="24"/>
        </w:rPr>
        <w:t xml:space="preserve"> the two conditions mentioned above. </w:t>
      </w:r>
    </w:p>
    <w:p w14:paraId="595FE1A8" w14:textId="609A93BD" w:rsidR="00D67B7B" w:rsidRDefault="00D87D4E" w:rsidP="00D67B7B">
      <w:pPr>
        <w:pStyle w:val="1"/>
        <w:numPr>
          <w:ilvl w:val="0"/>
          <w:numId w:val="0"/>
        </w:numPr>
        <w:jc w:val="left"/>
        <w:rPr>
          <w:rFonts w:asciiTheme="majorBidi" w:hAnsiTheme="majorBidi" w:cstheme="majorBidi"/>
          <w:b w:val="0"/>
          <w:noProof/>
          <w:sz w:val="24"/>
        </w:rPr>
      </w:pPr>
      <w:r>
        <w:rPr>
          <w:rFonts w:asciiTheme="majorBidi" w:hAnsiTheme="majorBidi" w:cstheme="majorBidi"/>
          <w:noProof/>
          <w:sz w:val="24"/>
        </w:rPr>
        <mc:AlternateContent>
          <mc:Choice Requires="wpg">
            <w:drawing>
              <wp:anchor distT="0" distB="0" distL="114300" distR="114300" simplePos="0" relativeHeight="251717632" behindDoc="0" locked="0" layoutInCell="1" allowOverlap="1" wp14:anchorId="2522A0B0" wp14:editId="3880F262">
                <wp:simplePos x="0" y="0"/>
                <wp:positionH relativeFrom="column">
                  <wp:posOffset>91440</wp:posOffset>
                </wp:positionH>
                <wp:positionV relativeFrom="paragraph">
                  <wp:posOffset>276860</wp:posOffset>
                </wp:positionV>
                <wp:extent cx="1023895" cy="1869441"/>
                <wp:effectExtent l="0" t="0" r="5080" b="0"/>
                <wp:wrapNone/>
                <wp:docPr id="128" name="Group 128"/>
                <wp:cNvGraphicFramePr/>
                <a:graphic xmlns:a="http://schemas.openxmlformats.org/drawingml/2006/main">
                  <a:graphicData uri="http://schemas.microsoft.com/office/word/2010/wordprocessingGroup">
                    <wpg:wgp>
                      <wpg:cNvGrpSpPr/>
                      <wpg:grpSpPr>
                        <a:xfrm>
                          <a:off x="0" y="0"/>
                          <a:ext cx="1023895" cy="1869441"/>
                          <a:chOff x="0" y="0"/>
                          <a:chExt cx="1023895" cy="1869441"/>
                        </a:xfrm>
                      </wpg:grpSpPr>
                      <wps:wsp>
                        <wps:cNvPr id="124" name="Text Box 124"/>
                        <wps:cNvSpPr txBox="1"/>
                        <wps:spPr>
                          <a:xfrm>
                            <a:off x="655455" y="8092"/>
                            <a:ext cx="368440" cy="227545"/>
                          </a:xfrm>
                          <a:prstGeom prst="rect">
                            <a:avLst/>
                          </a:prstGeom>
                          <a:solidFill>
                            <a:schemeClr val="lt1"/>
                          </a:solidFill>
                          <a:ln w="6350">
                            <a:noFill/>
                          </a:ln>
                        </wps:spPr>
                        <wps:txbx>
                          <w:txbxContent>
                            <w:p w14:paraId="2A4370EF" w14:textId="58A1ED21" w:rsidR="00974E4D" w:rsidRDefault="00974E4D" w:rsidP="00D87D4E">
                              <w:pPr>
                                <w:jc w:val="center"/>
                              </w:pPr>
                              <w:r>
                                <w:t>End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7" name="Group 127"/>
                        <wpg:cNvGrpSpPr/>
                        <wpg:grpSpPr>
                          <a:xfrm>
                            <a:off x="0" y="0"/>
                            <a:ext cx="831744" cy="1869441"/>
                            <a:chOff x="0" y="0"/>
                            <a:chExt cx="831744" cy="1869441"/>
                          </a:xfrm>
                        </wpg:grpSpPr>
                        <wps:wsp>
                          <wps:cNvPr id="123" name="Text Box 123"/>
                          <wps:cNvSpPr txBox="1"/>
                          <wps:spPr>
                            <a:xfrm>
                              <a:off x="238253" y="1721323"/>
                              <a:ext cx="368440" cy="148118"/>
                            </a:xfrm>
                            <a:prstGeom prst="rect">
                              <a:avLst/>
                            </a:prstGeom>
                            <a:solidFill>
                              <a:schemeClr val="lt1"/>
                            </a:solidFill>
                            <a:ln w="6350">
                              <a:noFill/>
                            </a:ln>
                          </wps:spPr>
                          <wps:txbx>
                            <w:txbxContent>
                              <w:p w14:paraId="2D8C14C8" w14:textId="30052CB4" w:rsidR="00974E4D" w:rsidRDefault="00974E4D" w:rsidP="005C4966">
                                <w:pPr>
                                  <w:jc w:val="center"/>
                                </w:pPr>
                                <w:r>
                                  <w:t>End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6" name="Group 126"/>
                          <wpg:cNvGrpSpPr/>
                          <wpg:grpSpPr>
                            <a:xfrm>
                              <a:off x="0" y="0"/>
                              <a:ext cx="831744" cy="1824990"/>
                              <a:chOff x="0" y="0"/>
                              <a:chExt cx="831744" cy="1824990"/>
                            </a:xfrm>
                          </wpg:grpSpPr>
                          <wps:wsp>
                            <wps:cNvPr id="120" name="Straight Connector 120"/>
                            <wps:cNvCnPr/>
                            <wps:spPr>
                              <a:xfrm flipV="1">
                                <a:off x="0" y="0"/>
                                <a:ext cx="491490" cy="18249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Text Box 121"/>
                            <wps:cNvSpPr txBox="1"/>
                            <wps:spPr>
                              <a:xfrm>
                                <a:off x="509799" y="784928"/>
                                <a:ext cx="321945" cy="185420"/>
                              </a:xfrm>
                              <a:prstGeom prst="rect">
                                <a:avLst/>
                              </a:prstGeom>
                              <a:solidFill>
                                <a:schemeClr val="lt1"/>
                              </a:solidFill>
                              <a:ln w="6350">
                                <a:noFill/>
                              </a:ln>
                            </wps:spPr>
                            <wps:txbx>
                              <w:txbxContent>
                                <w:p w14:paraId="0D64B254" w14:textId="01C952A7" w:rsidR="00974E4D" w:rsidRDefault="00974E4D" w:rsidP="005C4966">
                                  <w:pPr>
                                    <w:jc w:val="center"/>
                                  </w:pPr>
                                  <w:r>
                                    <w:t>Path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 name="Straight Arrow Connector 122"/>
                            <wps:cNvCnPr/>
                            <wps:spPr>
                              <a:xfrm flipH="1" flipV="1">
                                <a:off x="307498" y="704007"/>
                                <a:ext cx="220270" cy="1549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V="1">
                                <a:off x="202301" y="938676"/>
                                <a:ext cx="36000" cy="1436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128" o:spid="_x0000_s1026" style="position:absolute;margin-left:7.2pt;margin-top:21.8pt;width:80.6pt;height:147.2pt;z-index:251717632;mso-width-relative:margin;mso-height-relative:margin" coordsize="10238,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">
                <v:shapetype id="_x0000_t202" coordsize="21600,21600" o:spt="202" path="m,l,21600r21600,l21600,xe">
                  <v:stroke joinstyle="miter"/>
                  <v:path gradientshapeok="t" o:connecttype="rect"/>
                </v:shapetype>
                <v:shape id="Text Box 124" o:spid="_x0000_s1027" type="#_x0000_t202" style="position:absolute;left:6554;top:80;width:3684;height:2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iy8MA&#10;AADcAAAADwAAAGRycy9kb3ducmV2LnhtbERPTWsCMRC9C/6HMIKXotmKqKxGsYLQQkupiudhM25W&#10;N5N1k+rqrzeFgrd5vM+ZLRpbigvVvnCs4LWfgCDOnC44V7DbrnsTED4gaywdk4IbeVjM260Zptpd&#10;+Ycum5CLGMI+RQUmhCqV0meGLPq+q4gjd3C1xRBhnUtd4zWG21IOkmQkLRYcGwxWtDKUnTa/VsHk&#10;Nvx62Y/G+2P5/fFm7vmZP0+oVLfTLKcgAjXhKf53v+s4fzCEv2fiB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piy8MAAADcAAAADwAAAAAAAAAAAAAAAACYAgAAZHJzL2Rv&#10;d25yZXYueG1sUEsFBgAAAAAEAAQA9QAAAIgDAAAAAA==&#10;" fillcolor="white [3201]" stroked="f" strokeweight=".5pt">
                  <v:textbox inset="0,0,0,0">
                    <w:txbxContent>
                      <w:p w14:paraId="2A4370EF" w14:textId="58A1ED21" w:rsidR="00974E4D" w:rsidRDefault="00974E4D" w:rsidP="00D87D4E">
                        <w:pPr>
                          <w:jc w:val="center"/>
                        </w:pPr>
                        <w:r>
                          <w:t>End 2</w:t>
                        </w:r>
                      </w:p>
                    </w:txbxContent>
                  </v:textbox>
                </v:shape>
                <v:group id="Group 127" o:spid="_x0000_s1028" style="position:absolute;width:8317;height:18694" coordsize="8317,186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Text Box 123" o:spid="_x0000_s1029" type="#_x0000_t202" style="position:absolute;left:2382;top:17213;width:368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6v8QA&#10;AADcAAAADwAAAGRycy9kb3ducmV2LnhtbERP22oCMRB9L/gPYQRfSs1Wi5WtUWxBULCIF3weNtPN&#10;6may3URd/XojFPo2h3Od0aSxpThT7QvHCl67CQjizOmCcwW77exlCMIHZI2lY1JwJQ+TcetphKl2&#10;F17TeRNyEUPYp6jAhFClUvrMkEXfdRVx5H5cbTFEWOdS13iJ4baUvSQZSIsFxwaDFX0Zyo6bk1Uw&#10;vL59P+8H7/tDuVp8mlv+y8sjKtVpN9MPEIGa8C/+c891nN/rw+OZeIE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r/EAAAA3AAAAA8AAAAAAAAAAAAAAAAAmAIAAGRycy9k&#10;b3ducmV2LnhtbFBLBQYAAAAABAAEAPUAAACJAwAAAAA=&#10;" fillcolor="white [3201]" stroked="f" strokeweight=".5pt">
                    <v:textbox inset="0,0,0,0">
                      <w:txbxContent>
                        <w:p w14:paraId="2D8C14C8" w14:textId="30052CB4" w:rsidR="00974E4D" w:rsidRDefault="00974E4D" w:rsidP="005C4966">
                          <w:pPr>
                            <w:jc w:val="center"/>
                          </w:pPr>
                          <w:r>
                            <w:t>End 1</w:t>
                          </w:r>
                        </w:p>
                      </w:txbxContent>
                    </v:textbox>
                  </v:shape>
                  <v:group id="Group 126" o:spid="_x0000_s1030" style="position:absolute;width:8317;height:18249" coordsize="8317,18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line id="Straight Connector 120" o:spid="_x0000_s1031" style="position:absolute;flip:y;visibility:visible;mso-wrap-style:square" from="0,0" to="4914,18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lzHcUAAADcAAAADwAAAGRycy9kb3ducmV2LnhtbESPQWvCQBCF7wX/wzKCt7oxYJXUVYog&#10;FO2l6qHHITvJxmZnQ3arsb++cyh4m+G9ee+b1WbwrbpSH5vABmbTDBRxGWzDtYHzafe8BBUTssU2&#10;MBm4U4TNevS0wsKGG3/S9ZhqJSEcCzTgUuoKrWPpyGOcho5YtCr0HpOsfa1tjzcJ963Os+xFe2xY&#10;Ghx2tHVUfh9/vAFL+/2XvnDllvPL7ON3UeXloTJmMh7eXkElGtLD/H/9bgU/F3x5Rib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8lzHcUAAADcAAAADwAAAAAAAAAA&#10;AAAAAAChAgAAZHJzL2Rvd25yZXYueG1sUEsFBgAAAAAEAAQA+QAAAJMDAAAAAA==&#10;" strokecolor="black [3213]" strokeweight="1pt">
                      <v:stroke dashstyle="dash" joinstyle="miter"/>
                    </v:line>
                    <v:shape id="Text Box 121" o:spid="_x0000_s1032" type="#_x0000_t202" style="position:absolute;left:5097;top:7849;width:3220;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3BU8QA&#10;AADcAAAADwAAAGRycy9kb3ducmV2LnhtbERP32vCMBB+H/g/hBP2MmaqiJNqLDoYbKCMueHz0ZxN&#10;bXOpTabVv94Ig73dx/fz5llna3Gi1peOFQwHCQji3OmSCwU/32/PUxA+IGusHZOCC3nIFr2HOaba&#10;nfmLTttQiBjCPkUFJoQmldLnhiz6gWuII7d3rcUQYVtI3eI5httajpJkIi2WHBsMNvRqKK+2v1bB&#10;9DLePO0mL7tD/fmxMtfiyOsKlXrsd8sZiEBd+Bf/ud91nD8awv2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twVPEAAAA3AAAAA8AAAAAAAAAAAAAAAAAmAIAAGRycy9k&#10;b3ducmV2LnhtbFBLBQYAAAAABAAEAPUAAACJAwAAAAA=&#10;" fillcolor="white [3201]" stroked="f" strokeweight=".5pt">
                      <v:textbox inset="0,0,0,0">
                        <w:txbxContent>
                          <w:p w14:paraId="0D64B254" w14:textId="01C952A7" w:rsidR="00974E4D" w:rsidRDefault="00974E4D" w:rsidP="005C4966">
                            <w:pPr>
                              <w:jc w:val="center"/>
                            </w:pPr>
                            <w:r>
                              <w:t>Path</w:t>
                            </w:r>
                          </w:p>
                        </w:txbxContent>
                      </v:textbox>
                    </v:shape>
                    <v:shape id="Straight Arrow Connector 122" o:spid="_x0000_s1033" type="#_x0000_t32" style="position:absolute;left:3074;top:7040;width:2203;height:15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CzgsQAAADcAAAADwAAAGRycy9kb3ducmV2LnhtbERP30vDMBB+F/wfwgl7c6kdutEtGyIO&#10;fBDBOrY93ppbU2wuNcnW6l9vBoJv9/H9vMVqsK04kw+NYwV34wwEceV0w7WCzcf6dgYiRGSNrWNS&#10;8E0BVsvrqwUW2vX8Tucy1iKFcChQgYmxK6QMlSGLYew64sQdnbcYE/S11B77FG5bmWfZg7TYcGow&#10;2NGToeqzPFkF+125Y/12v339enb76eTHm/4wVWp0MzzOQUQa4r/4z/2i0/w8h8sz6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YLOCxAAAANwAAAAPAAAAAAAAAAAA&#10;AAAAAKECAABkcnMvZG93bnJldi54bWxQSwUGAAAAAAQABAD5AAAAkgMAAAAA&#10;" strokecolor="black [3213]" strokeweight=".5pt">
                      <v:stroke endarrow="block" joinstyle="miter"/>
                    </v:shape>
                    <v:shape id="Straight Arrow Connector 125" o:spid="_x0000_s1034" type="#_x0000_t32" style="position:absolute;left:2023;top:9386;width:360;height:1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2PXsEAAADcAAAADwAAAGRycy9kb3ducmV2LnhtbERP24rCMBB9X/Afwgi+iCYKrlKNIqLi&#10;Irvg5QOGZmyLzaQ2Uevfb4SFfZvDuc5s0dhSPKj2hWMNg74CQZw6U3Cm4Xza9CYgfEA2WDomDS/y&#10;sJi3PmaYGPfkAz2OIRMxhH2CGvIQqkRKn+Zk0fddRRy5i6sthgjrTJoanzHclnKo1Ke0WHBsyLGi&#10;VU7p9Xi3Gux6uxs33dd315a3k9l79fUTlNaddrOcggjUhH/xn3tn4vzhCN7PxAv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Y9ewQAAANwAAAAPAAAAAAAAAAAAAAAA&#10;AKECAABkcnMvZG93bnJldi54bWxQSwUGAAAAAAQABAD5AAAAjwMAAAAA&#10;" strokecolor="black [3213]" strokeweight=".5pt">
                      <v:stroke endarrow="block" joinstyle="miter"/>
                    </v:shape>
                  </v:group>
                </v:group>
              </v:group>
            </w:pict>
          </mc:Fallback>
        </mc:AlternateContent>
      </w:r>
      <w:r w:rsidR="00D67B7B" w:rsidRPr="00CF3466">
        <w:rPr>
          <w:rFonts w:asciiTheme="majorBidi" w:hAnsiTheme="majorBidi" w:cstheme="majorBidi"/>
          <w:noProof/>
          <w:sz w:val="24"/>
        </w:rPr>
        <w:drawing>
          <wp:inline distT="0" distB="0" distL="0" distR="0" wp14:anchorId="0B4B78A8" wp14:editId="45DF68CD">
            <wp:extent cx="762000" cy="1981200"/>
            <wp:effectExtent l="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978" r="76152" b="17890"/>
                    <a:stretch/>
                  </pic:blipFill>
                  <pic:spPr bwMode="auto">
                    <a:xfrm>
                      <a:off x="0" y="0"/>
                      <a:ext cx="764642" cy="1988069"/>
                    </a:xfrm>
                    <a:prstGeom prst="rect">
                      <a:avLst/>
                    </a:prstGeom>
                    <a:noFill/>
                    <a:ln>
                      <a:noFill/>
                    </a:ln>
                    <a:extLst>
                      <a:ext uri="{53640926-AAD7-44D8-BBD7-CCE9431645EC}">
                        <a14:shadowObscured xmlns:a14="http://schemas.microsoft.com/office/drawing/2010/main"/>
                      </a:ext>
                    </a:extLst>
                  </pic:spPr>
                </pic:pic>
              </a:graphicData>
            </a:graphic>
          </wp:inline>
        </w:drawing>
      </w:r>
      <w:r w:rsidR="00D67B7B" w:rsidRPr="00CF3466">
        <w:rPr>
          <w:rFonts w:asciiTheme="majorBidi" w:hAnsiTheme="majorBidi" w:cstheme="majorBidi"/>
          <w:noProof/>
          <w:sz w:val="24"/>
        </w:rPr>
        <w:drawing>
          <wp:inline distT="0" distB="0" distL="0" distR="0" wp14:anchorId="68331C70" wp14:editId="26C45A17">
            <wp:extent cx="723900" cy="1981040"/>
            <wp:effectExtent l="0" t="0" r="0" b="63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765" r="46158" b="17890"/>
                    <a:stretch/>
                  </pic:blipFill>
                  <pic:spPr bwMode="auto">
                    <a:xfrm>
                      <a:off x="0" y="0"/>
                      <a:ext cx="726469" cy="1988069"/>
                    </a:xfrm>
                    <a:prstGeom prst="rect">
                      <a:avLst/>
                    </a:prstGeom>
                    <a:noFill/>
                    <a:ln>
                      <a:noFill/>
                    </a:ln>
                    <a:extLst>
                      <a:ext uri="{53640926-AAD7-44D8-BBD7-CCE9431645EC}">
                        <a14:shadowObscured xmlns:a14="http://schemas.microsoft.com/office/drawing/2010/main"/>
                      </a:ext>
                    </a:extLst>
                  </pic:spPr>
                </pic:pic>
              </a:graphicData>
            </a:graphic>
          </wp:inline>
        </w:drawing>
      </w:r>
      <w:r w:rsidR="00D67B7B" w:rsidRPr="00CF3466">
        <w:rPr>
          <w:rFonts w:asciiTheme="majorBidi" w:hAnsiTheme="majorBidi" w:cstheme="majorBidi"/>
          <w:noProof/>
          <w:sz w:val="24"/>
        </w:rPr>
        <w:drawing>
          <wp:inline distT="0" distB="0" distL="0" distR="0" wp14:anchorId="19D5C234" wp14:editId="55C0E11F">
            <wp:extent cx="739140" cy="1980888"/>
            <wp:effectExtent l="0" t="0" r="3810" b="63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600" r="16004" b="17890"/>
                    <a:stretch/>
                  </pic:blipFill>
                  <pic:spPr bwMode="auto">
                    <a:xfrm>
                      <a:off x="0" y="0"/>
                      <a:ext cx="741820" cy="1988069"/>
                    </a:xfrm>
                    <a:prstGeom prst="rect">
                      <a:avLst/>
                    </a:prstGeom>
                    <a:noFill/>
                    <a:ln>
                      <a:noFill/>
                    </a:ln>
                    <a:extLst>
                      <a:ext uri="{53640926-AAD7-44D8-BBD7-CCE9431645EC}">
                        <a14:shadowObscured xmlns:a14="http://schemas.microsoft.com/office/drawing/2010/main"/>
                      </a:ext>
                    </a:extLst>
                  </pic:spPr>
                </pic:pic>
              </a:graphicData>
            </a:graphic>
          </wp:inline>
        </w:drawing>
      </w:r>
      <w:r w:rsidR="00D67B7B">
        <w:rPr>
          <w:rFonts w:asciiTheme="majorBidi" w:hAnsiTheme="majorBidi" w:cstheme="majorBidi"/>
          <w:noProof/>
          <w:sz w:val="24"/>
        </w:rPr>
        <w:t xml:space="preserve">  </w:t>
      </w:r>
      <w:r w:rsidR="00D67B7B" w:rsidRPr="00CF3466">
        <w:rPr>
          <w:rFonts w:asciiTheme="majorBidi" w:hAnsiTheme="majorBidi" w:cstheme="majorBidi"/>
          <w:noProof/>
          <w:sz w:val="24"/>
        </w:rPr>
        <w:drawing>
          <wp:inline distT="0" distB="0" distL="0" distR="0" wp14:anchorId="1FA73410" wp14:editId="63894803">
            <wp:extent cx="489048" cy="2124000"/>
            <wp:effectExtent l="0" t="0" r="6350" b="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0500" b="17890"/>
                    <a:stretch/>
                  </pic:blipFill>
                  <pic:spPr bwMode="auto">
                    <a:xfrm>
                      <a:off x="0" y="0"/>
                      <a:ext cx="489048" cy="2124000"/>
                    </a:xfrm>
                    <a:prstGeom prst="rect">
                      <a:avLst/>
                    </a:prstGeom>
                    <a:noFill/>
                    <a:ln>
                      <a:noFill/>
                    </a:ln>
                    <a:extLst>
                      <a:ext uri="{53640926-AAD7-44D8-BBD7-CCE9431645EC}">
                        <a14:shadowObscured xmlns:a14="http://schemas.microsoft.com/office/drawing/2010/main"/>
                      </a:ext>
                    </a:extLst>
                  </pic:spPr>
                </pic:pic>
              </a:graphicData>
            </a:graphic>
          </wp:inline>
        </w:drawing>
      </w:r>
      <w:r w:rsidR="00D67B7B">
        <w:rPr>
          <w:rFonts w:asciiTheme="majorBidi" w:hAnsiTheme="majorBidi" w:cstheme="majorBidi" w:hint="cs"/>
          <w:b w:val="0"/>
          <w:noProof/>
          <w:sz w:val="24"/>
          <w:rtl/>
        </w:rPr>
        <w:t xml:space="preserve">  </w:t>
      </w:r>
      <w:r w:rsidR="00D67B7B">
        <w:rPr>
          <w:rFonts w:asciiTheme="majorBidi" w:hAnsiTheme="majorBidi" w:cstheme="majorBidi"/>
          <w:b w:val="0"/>
          <w:noProof/>
          <w:sz w:val="24"/>
        </w:rPr>
        <w:t xml:space="preserve">     </w:t>
      </w:r>
      <w:r w:rsidR="00D67B7B">
        <w:rPr>
          <w:rFonts w:asciiTheme="majorBidi" w:hAnsiTheme="majorBidi" w:cstheme="majorBidi"/>
          <w:b w:val="0"/>
          <w:noProof/>
          <w:sz w:val="24"/>
        </w:rPr>
        <w:drawing>
          <wp:inline distT="0" distB="0" distL="0" distR="0" wp14:anchorId="39E56B84" wp14:editId="249C8E8E">
            <wp:extent cx="2854800" cy="2196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4800" cy="2196000"/>
                    </a:xfrm>
                    <a:prstGeom prst="rect">
                      <a:avLst/>
                    </a:prstGeom>
                    <a:noFill/>
                    <a:ln>
                      <a:noFill/>
                    </a:ln>
                  </pic:spPr>
                </pic:pic>
              </a:graphicData>
            </a:graphic>
          </wp:inline>
        </w:drawing>
      </w:r>
    </w:p>
    <w:p w14:paraId="2B8A6E06" w14:textId="21F86187" w:rsidR="007229CF" w:rsidRPr="001A21F8" w:rsidRDefault="007229CF" w:rsidP="007229CF">
      <w:pPr>
        <w:pStyle w:val="1"/>
        <w:numPr>
          <w:ilvl w:val="0"/>
          <w:numId w:val="0"/>
        </w:numPr>
        <w:spacing w:before="60" w:after="60" w:line="240" w:lineRule="auto"/>
        <w:jc w:val="left"/>
        <w:rPr>
          <w:rFonts w:asciiTheme="majorBidi" w:hAnsiTheme="majorBidi" w:cstheme="majorBidi"/>
          <w:b w:val="0"/>
          <w:sz w:val="24"/>
          <w:rtl/>
        </w:rPr>
      </w:pPr>
      <w:r w:rsidRPr="001A21F8">
        <w:rPr>
          <w:rFonts w:asciiTheme="majorBidi" w:hAnsiTheme="majorBidi" w:cstheme="majorBidi" w:hint="cs"/>
          <w:b w:val="0"/>
          <w:sz w:val="24"/>
          <w:rtl/>
        </w:rPr>
        <w:t xml:space="preserve">  </w:t>
      </w:r>
      <w:r w:rsidRPr="001A21F8">
        <w:rPr>
          <w:rFonts w:asciiTheme="majorBidi" w:hAnsiTheme="majorBidi" w:cstheme="majorBidi"/>
          <w:b w:val="0"/>
          <w:sz w:val="24"/>
          <w:lang w:val="en-CA"/>
        </w:rPr>
        <w:t>(a)</w:t>
      </w:r>
      <w:r w:rsidRPr="001A21F8">
        <w:rPr>
          <w:rFonts w:asciiTheme="majorBidi" w:hAnsiTheme="majorBidi" w:cstheme="majorBidi" w:hint="cs"/>
          <w:b w:val="0"/>
          <w:sz w:val="24"/>
          <w:rtl/>
        </w:rPr>
        <w:t xml:space="preserve">       </w:t>
      </w:r>
      <w:r w:rsidRPr="001A21F8">
        <w:rPr>
          <w:rFonts w:asciiTheme="majorBidi" w:hAnsiTheme="majorBidi" w:cstheme="majorBidi"/>
          <w:b w:val="0"/>
          <w:sz w:val="24"/>
        </w:rPr>
        <w:t xml:space="preserve"> </w:t>
      </w:r>
      <w:r>
        <w:rPr>
          <w:rFonts w:asciiTheme="majorBidi" w:hAnsiTheme="majorBidi" w:cstheme="majorBidi"/>
          <w:b w:val="0"/>
          <w:sz w:val="24"/>
        </w:rPr>
        <w:t xml:space="preserve">    </w:t>
      </w:r>
      <w:r w:rsidRPr="001A21F8">
        <w:rPr>
          <w:rFonts w:asciiTheme="majorBidi" w:hAnsiTheme="majorBidi" w:cstheme="majorBidi"/>
          <w:b w:val="0"/>
          <w:sz w:val="24"/>
        </w:rPr>
        <w:t xml:space="preserve">  </w:t>
      </w:r>
      <w:proofErr w:type="gramStart"/>
      <w:r w:rsidRPr="001A21F8">
        <w:rPr>
          <w:rFonts w:asciiTheme="majorBidi" w:hAnsiTheme="majorBidi" w:cstheme="majorBidi"/>
          <w:b w:val="0"/>
          <w:sz w:val="24"/>
        </w:rPr>
        <w:t>(b)</w:t>
      </w:r>
      <w:r>
        <w:rPr>
          <w:rFonts w:asciiTheme="majorBidi" w:hAnsiTheme="majorBidi" w:cstheme="majorBidi"/>
          <w:b w:val="0"/>
          <w:sz w:val="24"/>
        </w:rPr>
        <w:t xml:space="preserve">      </w:t>
      </w:r>
      <w:r w:rsidRPr="001A21F8">
        <w:rPr>
          <w:rFonts w:asciiTheme="majorBidi" w:hAnsiTheme="majorBidi" w:cstheme="majorBidi"/>
          <w:b w:val="0"/>
          <w:sz w:val="24"/>
        </w:rPr>
        <w:t xml:space="preserve">         (c)</w:t>
      </w:r>
      <w:proofErr w:type="gramEnd"/>
      <w:r>
        <w:rPr>
          <w:rFonts w:asciiTheme="majorBidi" w:hAnsiTheme="majorBidi" w:cstheme="majorBidi"/>
          <w:b w:val="0"/>
          <w:sz w:val="24"/>
        </w:rPr>
        <w:t xml:space="preserve">                                                                      (d)</w:t>
      </w:r>
    </w:p>
    <w:p w14:paraId="3CDA85E6" w14:textId="735D1356" w:rsidR="00676382" w:rsidRPr="00CF3466" w:rsidRDefault="00676382" w:rsidP="00997903">
      <w:pPr>
        <w:pStyle w:val="1"/>
        <w:numPr>
          <w:ilvl w:val="0"/>
          <w:numId w:val="0"/>
        </w:numPr>
        <w:spacing w:after="360" w:line="240" w:lineRule="auto"/>
        <w:ind w:left="425" w:hanging="425"/>
        <w:jc w:val="center"/>
        <w:rPr>
          <w:rFonts w:asciiTheme="majorBidi" w:hAnsiTheme="majorBidi" w:cstheme="majorBidi"/>
          <w:b w:val="0"/>
          <w:sz w:val="24"/>
          <w:rtl/>
          <w:lang w:bidi="ar-EG"/>
        </w:rPr>
      </w:pPr>
      <w:r w:rsidRPr="00320DCA">
        <w:rPr>
          <w:rFonts w:asciiTheme="majorBidi" w:hAnsiTheme="majorBidi" w:cstheme="majorBidi"/>
          <w:bCs/>
          <w:sz w:val="24"/>
        </w:rPr>
        <w:t>Fig.</w:t>
      </w:r>
      <w:r w:rsidR="00320DCA" w:rsidRPr="00320DCA">
        <w:rPr>
          <w:rFonts w:asciiTheme="majorBidi" w:hAnsiTheme="majorBidi" w:cstheme="majorBidi"/>
          <w:bCs/>
          <w:sz w:val="24"/>
        </w:rPr>
        <w:t xml:space="preserve"> </w:t>
      </w:r>
      <w:r w:rsidR="00320DCA">
        <w:rPr>
          <w:rFonts w:asciiTheme="majorBidi" w:hAnsiTheme="majorBidi" w:cstheme="majorBidi"/>
          <w:bCs/>
          <w:sz w:val="24"/>
        </w:rPr>
        <w:t>6</w:t>
      </w:r>
      <w:r w:rsidR="00320DCA" w:rsidRPr="00320DCA">
        <w:rPr>
          <w:rFonts w:asciiTheme="majorBidi" w:hAnsiTheme="majorBidi" w:cstheme="majorBidi"/>
          <w:bCs/>
          <w:sz w:val="24"/>
        </w:rPr>
        <w:t>.</w:t>
      </w:r>
      <w:r w:rsidRPr="00CF3466">
        <w:rPr>
          <w:rFonts w:asciiTheme="majorBidi" w:hAnsiTheme="majorBidi" w:cstheme="majorBidi"/>
          <w:b w:val="0"/>
          <w:sz w:val="24"/>
        </w:rPr>
        <w:t xml:space="preserve"> 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004261E8" w:rsidRPr="00CF3466">
        <w:rPr>
          <w:rFonts w:asciiTheme="majorBidi" w:hAnsiTheme="majorBidi" w:cstheme="majorBidi"/>
          <w:b w:val="0"/>
          <w:sz w:val="24"/>
        </w:rPr>
        <w:t xml:space="preserve"> </w:t>
      </w:r>
      <w:r w:rsidR="004261E8">
        <w:rPr>
          <w:rFonts w:asciiTheme="majorBidi" w:hAnsiTheme="majorBidi" w:cstheme="majorBidi"/>
          <w:b w:val="0"/>
          <w:sz w:val="24"/>
        </w:rPr>
        <w:t xml:space="preserve">contours </w:t>
      </w:r>
      <w:r w:rsidR="004261E8" w:rsidRPr="00CF3466">
        <w:rPr>
          <w:rFonts w:asciiTheme="majorBidi" w:hAnsiTheme="majorBidi" w:cstheme="majorBidi"/>
          <w:b w:val="0"/>
          <w:sz w:val="24"/>
        </w:rPr>
        <w:t>of</w:t>
      </w:r>
      <w:r w:rsidRPr="00CF3466">
        <w:rPr>
          <w:rFonts w:asciiTheme="majorBidi" w:hAnsiTheme="majorBidi" w:cstheme="majorBidi"/>
          <w:b w:val="0"/>
          <w:sz w:val="24"/>
        </w:rPr>
        <w:t xml:space="preserve"> the CNT</w:t>
      </w:r>
      <w:r w:rsidR="004261E8">
        <w:rPr>
          <w:rFonts w:asciiTheme="majorBidi" w:hAnsiTheme="majorBidi" w:cstheme="majorBidi"/>
          <w:b w:val="0"/>
          <w:sz w:val="24"/>
        </w:rPr>
        <w:t xml:space="preserve"> obtained by (a) the traditional FE simulations, (b) the immersed FE simulations using a coarse mesh for the polymer, </w:t>
      </w:r>
      <w:r w:rsidR="00677A47">
        <w:rPr>
          <w:rFonts w:asciiTheme="majorBidi" w:hAnsiTheme="majorBidi" w:cstheme="majorBidi"/>
          <w:b w:val="0"/>
          <w:sz w:val="24"/>
          <w:lang w:val="en-CA"/>
        </w:rPr>
        <w:t>(</w:t>
      </w:r>
      <w:r w:rsidR="004261E8">
        <w:rPr>
          <w:rFonts w:asciiTheme="majorBidi" w:hAnsiTheme="majorBidi" w:cstheme="majorBidi"/>
          <w:b w:val="0"/>
          <w:sz w:val="24"/>
        </w:rPr>
        <w:t xml:space="preserve">c) </w:t>
      </w:r>
      <w:r w:rsidR="002864D8">
        <w:rPr>
          <w:rFonts w:asciiTheme="majorBidi" w:hAnsiTheme="majorBidi" w:cstheme="majorBidi"/>
          <w:b w:val="0"/>
          <w:sz w:val="24"/>
        </w:rPr>
        <w:t>the immersed FE simulations using a finer meshing grid for the polymer</w:t>
      </w:r>
      <w:r w:rsidR="00677A47">
        <w:rPr>
          <w:rFonts w:asciiTheme="majorBidi" w:hAnsiTheme="majorBidi" w:cstheme="majorBidi"/>
          <w:b w:val="0"/>
          <w:sz w:val="24"/>
        </w:rPr>
        <w:t xml:space="preserve">, and (d) </w:t>
      </w:r>
      <w:r w:rsidR="00743BF3">
        <w:rPr>
          <w:rFonts w:asciiTheme="majorBidi" w:hAnsiTheme="majorBidi" w:cstheme="majorBidi"/>
          <w:b w:val="0"/>
          <w:sz w:val="24"/>
        </w:rPr>
        <w:t xml:space="preserve">the variation of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005C4966">
        <w:rPr>
          <w:rFonts w:asciiTheme="majorBidi" w:hAnsiTheme="majorBidi" w:cstheme="majorBidi"/>
          <w:b w:val="0"/>
          <w:sz w:val="24"/>
        </w:rPr>
        <w:t xml:space="preserve"> </w:t>
      </w:r>
      <w:r w:rsidR="00D87D4E">
        <w:rPr>
          <w:rFonts w:asciiTheme="majorBidi" w:hAnsiTheme="majorBidi" w:cstheme="majorBidi"/>
          <w:b w:val="0"/>
          <w:sz w:val="24"/>
        </w:rPr>
        <w:t xml:space="preserve">at the CNT’s surface </w:t>
      </w:r>
      <w:r w:rsidR="00743BF3">
        <w:rPr>
          <w:rFonts w:asciiTheme="majorBidi" w:hAnsiTheme="majorBidi" w:cstheme="majorBidi"/>
          <w:b w:val="0"/>
          <w:sz w:val="24"/>
        </w:rPr>
        <w:t xml:space="preserve">along the </w:t>
      </w:r>
      <w:r w:rsidR="00D87D4E">
        <w:rPr>
          <w:rFonts w:asciiTheme="majorBidi" w:hAnsiTheme="majorBidi" w:cstheme="majorBidi"/>
          <w:b w:val="0"/>
          <w:sz w:val="24"/>
        </w:rPr>
        <w:t>axial direction (the path is shown in fig. 6(a))</w:t>
      </w:r>
      <w:r w:rsidR="00743BF3">
        <w:rPr>
          <w:rFonts w:asciiTheme="majorBidi" w:hAnsiTheme="majorBidi" w:cstheme="majorBidi"/>
          <w:b w:val="0"/>
          <w:sz w:val="24"/>
        </w:rPr>
        <w:t>.</w:t>
      </w:r>
    </w:p>
    <w:p w14:paraId="264FACE3" w14:textId="1649081C" w:rsidR="00676382" w:rsidRPr="00CF3466" w:rsidRDefault="00676382" w:rsidP="00676382">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Fig.</w:t>
      </w:r>
      <w:r w:rsidR="007E22A2">
        <w:rPr>
          <w:rFonts w:asciiTheme="majorBidi" w:hAnsiTheme="majorBidi" w:cstheme="majorBidi"/>
          <w:b w:val="0"/>
          <w:sz w:val="24"/>
        </w:rPr>
        <w:t xml:space="preserve"> </w:t>
      </w:r>
      <w:r w:rsidR="001A3214">
        <w:rPr>
          <w:rFonts w:asciiTheme="majorBidi" w:hAnsiTheme="majorBidi" w:cstheme="majorBidi"/>
          <w:b w:val="0"/>
          <w:sz w:val="24"/>
        </w:rPr>
        <w:t>7</w:t>
      </w:r>
      <w:r w:rsidRPr="00CF3466">
        <w:rPr>
          <w:rFonts w:asciiTheme="majorBidi" w:hAnsiTheme="majorBidi" w:cstheme="majorBidi"/>
          <w:b w:val="0"/>
          <w:sz w:val="24"/>
        </w:rPr>
        <w:t xml:space="preserve"> presents the </w:t>
      </w:r>
      <w:r w:rsidR="00DA0BE1">
        <w:rPr>
          <w:rFonts w:asciiTheme="majorBidi" w:hAnsiTheme="majorBidi" w:cstheme="majorBidi"/>
          <w:b w:val="0"/>
          <w:sz w:val="24"/>
          <w:lang w:val="en-CA"/>
        </w:rPr>
        <w:t xml:space="preserve">stress </w:t>
      </w:r>
      <w:r w:rsidR="007A1CA1">
        <w:rPr>
          <w:rFonts w:asciiTheme="majorBidi" w:hAnsiTheme="majorBidi" w:cstheme="majorBidi"/>
          <w:b w:val="0"/>
          <w:sz w:val="24"/>
          <w:lang w:val="en-CA"/>
        </w:rPr>
        <w:t xml:space="preserve">contours in </w:t>
      </w:r>
      <w:r w:rsidRPr="00CF3466">
        <w:rPr>
          <w:rFonts w:asciiTheme="majorBidi" w:hAnsiTheme="majorBidi" w:cstheme="majorBidi"/>
          <w:b w:val="0"/>
          <w:sz w:val="24"/>
        </w:rPr>
        <w:t xml:space="preserve">polymer </w:t>
      </w:r>
      <w:r w:rsidR="007A1CA1">
        <w:rPr>
          <w:rFonts w:asciiTheme="majorBidi" w:hAnsiTheme="majorBidi" w:cstheme="majorBidi"/>
          <w:b w:val="0"/>
          <w:sz w:val="24"/>
        </w:rPr>
        <w:t xml:space="preserve">matrix </w:t>
      </w:r>
      <w:r w:rsidRPr="00CF3466">
        <w:rPr>
          <w:rFonts w:asciiTheme="majorBidi" w:hAnsiTheme="majorBidi" w:cstheme="majorBidi"/>
          <w:b w:val="0"/>
          <w:sz w:val="24"/>
        </w:rPr>
        <w:t xml:space="preserve">near the </w:t>
      </w:r>
      <w:r w:rsidR="007A1CA1">
        <w:rPr>
          <w:rFonts w:asciiTheme="majorBidi" w:hAnsiTheme="majorBidi" w:cstheme="majorBidi"/>
          <w:b w:val="0"/>
          <w:sz w:val="24"/>
        </w:rPr>
        <w:t xml:space="preserve">embedded </w:t>
      </w:r>
      <w:r w:rsidRPr="00CF3466">
        <w:rPr>
          <w:rFonts w:asciiTheme="majorBidi" w:hAnsiTheme="majorBidi" w:cstheme="majorBidi"/>
          <w:b w:val="0"/>
          <w:sz w:val="24"/>
        </w:rPr>
        <w:t>CNT</w:t>
      </w:r>
      <w:r w:rsidR="00E7432A">
        <w:rPr>
          <w:rFonts w:asciiTheme="majorBidi" w:hAnsiTheme="majorBidi" w:cstheme="majorBidi"/>
          <w:b w:val="0"/>
          <w:sz w:val="24"/>
        </w:rPr>
        <w:t xml:space="preserve"> that were obtained by the traditional and immersed FE</w:t>
      </w:r>
      <w:r w:rsidR="00FD4D7E">
        <w:rPr>
          <w:rFonts w:asciiTheme="majorBidi" w:hAnsiTheme="majorBidi" w:cstheme="majorBidi"/>
          <w:b w:val="0"/>
          <w:sz w:val="24"/>
        </w:rPr>
        <w:t xml:space="preserve"> techniques</w:t>
      </w:r>
      <w:r w:rsidR="007A1CA1">
        <w:rPr>
          <w:rFonts w:asciiTheme="majorBidi" w:hAnsiTheme="majorBidi" w:cstheme="majorBidi"/>
          <w:b w:val="0"/>
          <w:sz w:val="24"/>
        </w:rPr>
        <w:t xml:space="preserve">. </w:t>
      </w:r>
      <w:r w:rsidR="00E7432A">
        <w:rPr>
          <w:rFonts w:asciiTheme="majorBidi" w:hAnsiTheme="majorBidi" w:cstheme="majorBidi"/>
          <w:b w:val="0"/>
          <w:sz w:val="24"/>
          <w:lang w:val="en-CA"/>
        </w:rPr>
        <w:t>T</w:t>
      </w:r>
      <w:r w:rsidRPr="00CF3466">
        <w:rPr>
          <w:rFonts w:asciiTheme="majorBidi" w:hAnsiTheme="majorBidi" w:cstheme="majorBidi"/>
          <w:b w:val="0"/>
          <w:sz w:val="24"/>
        </w:rPr>
        <w:t xml:space="preserve">he stress distribution </w:t>
      </w:r>
      <w:r w:rsidR="00620846">
        <w:rPr>
          <w:rFonts w:asciiTheme="majorBidi" w:hAnsiTheme="majorBidi" w:cstheme="majorBidi"/>
          <w:b w:val="0"/>
          <w:sz w:val="24"/>
        </w:rPr>
        <w:t xml:space="preserve">is </w:t>
      </w:r>
      <w:r w:rsidRPr="00CF3466">
        <w:rPr>
          <w:rFonts w:asciiTheme="majorBidi" w:hAnsiTheme="majorBidi" w:cstheme="majorBidi"/>
          <w:b w:val="0"/>
          <w:sz w:val="24"/>
        </w:rPr>
        <w:t xml:space="preserve">very similar in most </w:t>
      </w:r>
      <w:r w:rsidR="008F5550">
        <w:rPr>
          <w:rFonts w:asciiTheme="majorBidi" w:hAnsiTheme="majorBidi" w:cstheme="majorBidi"/>
          <w:b w:val="0"/>
          <w:sz w:val="24"/>
        </w:rPr>
        <w:t>locations in the polymer</w:t>
      </w:r>
      <w:r w:rsidR="007B4929">
        <w:rPr>
          <w:rFonts w:asciiTheme="majorBidi" w:hAnsiTheme="majorBidi" w:cstheme="majorBidi"/>
          <w:b w:val="0"/>
          <w:sz w:val="24"/>
        </w:rPr>
        <w:t xml:space="preserve"> in both techniques</w:t>
      </w:r>
      <w:r w:rsidRPr="00CF3466">
        <w:rPr>
          <w:rFonts w:asciiTheme="majorBidi" w:hAnsiTheme="majorBidi" w:cstheme="majorBidi"/>
          <w:b w:val="0"/>
          <w:sz w:val="24"/>
        </w:rPr>
        <w:t>. The degree of stress concentration near the CNT's endpoints</w:t>
      </w:r>
      <w:r w:rsidR="00543A2B">
        <w:rPr>
          <w:rFonts w:asciiTheme="majorBidi" w:hAnsiTheme="majorBidi" w:cstheme="majorBidi"/>
          <w:b w:val="0"/>
          <w:sz w:val="24"/>
        </w:rPr>
        <w:t xml:space="preserve"> </w:t>
      </w:r>
      <w:r w:rsidR="00FE691D">
        <w:rPr>
          <w:rFonts w:asciiTheme="majorBidi" w:hAnsiTheme="majorBidi" w:cstheme="majorBidi"/>
          <w:b w:val="0"/>
          <w:sz w:val="24"/>
        </w:rPr>
        <w:t>(</w:t>
      </w:r>
      <w:r w:rsidR="00543A2B" w:rsidRPr="00543A2B">
        <w:rPr>
          <w:rFonts w:asciiTheme="majorBidi" w:hAnsiTheme="majorBidi" w:cstheme="majorBidi"/>
          <w:b w:val="0"/>
          <w:sz w:val="24"/>
        </w:rPr>
        <w:t xml:space="preserve">Saint </w:t>
      </w:r>
      <w:proofErr w:type="spellStart"/>
      <w:r w:rsidR="00543A2B" w:rsidRPr="00543A2B">
        <w:rPr>
          <w:rFonts w:asciiTheme="majorBidi" w:hAnsiTheme="majorBidi" w:cstheme="majorBidi"/>
          <w:b w:val="0"/>
          <w:sz w:val="24"/>
        </w:rPr>
        <w:t>Venant’s</w:t>
      </w:r>
      <w:proofErr w:type="spellEnd"/>
      <w:r w:rsidR="00543A2B" w:rsidRPr="00543A2B">
        <w:rPr>
          <w:rFonts w:asciiTheme="majorBidi" w:hAnsiTheme="majorBidi" w:cstheme="majorBidi"/>
          <w:b w:val="0"/>
          <w:sz w:val="24"/>
        </w:rPr>
        <w:t xml:space="preserve"> Principle</w:t>
      </w:r>
      <w:r w:rsidR="00FE691D">
        <w:rPr>
          <w:rFonts w:asciiTheme="majorBidi" w:hAnsiTheme="majorBidi" w:cstheme="majorBidi"/>
          <w:b w:val="0"/>
          <w:sz w:val="24"/>
        </w:rPr>
        <w:t>)</w:t>
      </w:r>
      <w:r w:rsidRPr="00CF3466">
        <w:rPr>
          <w:rFonts w:asciiTheme="majorBidi" w:hAnsiTheme="majorBidi" w:cstheme="majorBidi"/>
          <w:b w:val="0"/>
          <w:sz w:val="24"/>
        </w:rPr>
        <w:t xml:space="preserve"> is underestimated due to the non-matched polymer and CNT grid, and it can also be eliminated by using a refined polymer grid as shown in Fig.</w:t>
      </w:r>
      <w:r w:rsidR="00FE691D">
        <w:rPr>
          <w:rFonts w:asciiTheme="majorBidi" w:hAnsiTheme="majorBidi" w:cstheme="majorBidi"/>
          <w:b w:val="0"/>
          <w:sz w:val="24"/>
        </w:rPr>
        <w:t xml:space="preserve"> </w:t>
      </w:r>
      <w:r w:rsidR="001A3214">
        <w:rPr>
          <w:rFonts w:asciiTheme="majorBidi" w:hAnsiTheme="majorBidi" w:cstheme="majorBidi"/>
          <w:b w:val="0"/>
          <w:sz w:val="24"/>
        </w:rPr>
        <w:t>7</w:t>
      </w:r>
      <w:r w:rsidRPr="00CF3466">
        <w:rPr>
          <w:rFonts w:asciiTheme="majorBidi" w:hAnsiTheme="majorBidi" w:cstheme="majorBidi"/>
          <w:b w:val="0"/>
          <w:sz w:val="24"/>
        </w:rPr>
        <w:t>(c).</w:t>
      </w:r>
      <w:r w:rsidR="00FE691D">
        <w:rPr>
          <w:rFonts w:asciiTheme="majorBidi" w:hAnsiTheme="majorBidi" w:cstheme="majorBidi"/>
          <w:b w:val="0"/>
          <w:sz w:val="24"/>
        </w:rPr>
        <w:t xml:space="preserve"> </w:t>
      </w:r>
      <w:r w:rsidRPr="00CF3466">
        <w:rPr>
          <w:rFonts w:asciiTheme="majorBidi" w:hAnsiTheme="majorBidi" w:cstheme="majorBidi"/>
          <w:b w:val="0"/>
          <w:sz w:val="24"/>
        </w:rPr>
        <w:t xml:space="preserve">It should be mentioned that the underestimation is localized because the equilibrium equation </w:t>
      </w:r>
      <w:r w:rsidR="00FE691D">
        <w:rPr>
          <w:rFonts w:asciiTheme="majorBidi" w:hAnsiTheme="majorBidi" w:cstheme="majorBidi"/>
          <w:b w:val="0"/>
          <w:sz w:val="24"/>
        </w:rPr>
        <w:t xml:space="preserve">has an </w:t>
      </w:r>
      <w:r w:rsidRPr="00CF3466">
        <w:rPr>
          <w:rFonts w:asciiTheme="majorBidi" w:hAnsiTheme="majorBidi" w:cstheme="majorBidi"/>
          <w:b w:val="0"/>
          <w:sz w:val="24"/>
        </w:rPr>
        <w:t xml:space="preserve">elliptic </w:t>
      </w:r>
      <w:r w:rsidR="00FE691D">
        <w:rPr>
          <w:rFonts w:asciiTheme="majorBidi" w:hAnsiTheme="majorBidi" w:cstheme="majorBidi"/>
          <w:b w:val="0"/>
          <w:sz w:val="24"/>
        </w:rPr>
        <w:t>form in the immersed FE method</w:t>
      </w:r>
      <w:r w:rsidRPr="00CF3466">
        <w:rPr>
          <w:rFonts w:asciiTheme="majorBidi" w:hAnsiTheme="majorBidi" w:cstheme="majorBidi"/>
          <w:b w:val="0"/>
          <w:sz w:val="24"/>
        </w:rPr>
        <w:t xml:space="preserve">. Therefore, it </w:t>
      </w:r>
      <w:r w:rsidR="00FE691D">
        <w:rPr>
          <w:rFonts w:asciiTheme="majorBidi" w:hAnsiTheme="majorBidi" w:cstheme="majorBidi"/>
          <w:b w:val="0"/>
          <w:sz w:val="24"/>
        </w:rPr>
        <w:t>will not result in a</w:t>
      </w:r>
      <w:r w:rsidRPr="00CF3466">
        <w:rPr>
          <w:rFonts w:asciiTheme="majorBidi" w:hAnsiTheme="majorBidi" w:cstheme="majorBidi"/>
          <w:b w:val="0"/>
          <w:sz w:val="24"/>
        </w:rPr>
        <w:t xml:space="preserve"> </w:t>
      </w:r>
      <w:r w:rsidR="00FE691D">
        <w:rPr>
          <w:rFonts w:asciiTheme="majorBidi" w:hAnsiTheme="majorBidi" w:cstheme="majorBidi"/>
          <w:b w:val="0"/>
          <w:sz w:val="24"/>
        </w:rPr>
        <w:t>sizable</w:t>
      </w:r>
      <w:r w:rsidRPr="00CF3466">
        <w:rPr>
          <w:rFonts w:asciiTheme="majorBidi" w:hAnsiTheme="majorBidi" w:cstheme="majorBidi"/>
          <w:b w:val="0"/>
          <w:sz w:val="24"/>
        </w:rPr>
        <w:t xml:space="preserve"> error when evaluating the effective material properties of the nanocomposite. Fig.</w:t>
      </w:r>
      <w:r w:rsidR="00FE691D">
        <w:rPr>
          <w:rFonts w:asciiTheme="majorBidi" w:hAnsiTheme="majorBidi" w:cstheme="majorBidi"/>
          <w:b w:val="0"/>
          <w:sz w:val="24"/>
        </w:rPr>
        <w:t xml:space="preserve"> </w:t>
      </w:r>
      <w:r w:rsidR="001A3214">
        <w:rPr>
          <w:rFonts w:asciiTheme="majorBidi" w:hAnsiTheme="majorBidi" w:cstheme="majorBidi"/>
          <w:b w:val="0"/>
          <w:sz w:val="24"/>
        </w:rPr>
        <w:t>8</w:t>
      </w:r>
      <w:r w:rsidRPr="00CF3466">
        <w:rPr>
          <w:rFonts w:asciiTheme="majorBidi" w:hAnsiTheme="majorBidi" w:cstheme="majorBidi"/>
          <w:b w:val="0"/>
          <w:sz w:val="24"/>
        </w:rPr>
        <w:t xml:space="preserve"> shows 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Pr="00CF3466">
        <w:rPr>
          <w:rFonts w:asciiTheme="majorBidi" w:hAnsiTheme="majorBidi" w:cstheme="majorBidi"/>
          <w:b w:val="0"/>
          <w:sz w:val="24"/>
        </w:rPr>
        <w:t xml:space="preserve"> contour at the polymer </w:t>
      </w:r>
      <w:r w:rsidR="00D15B38">
        <w:rPr>
          <w:rFonts w:asciiTheme="majorBidi" w:hAnsiTheme="majorBidi" w:cstheme="majorBidi"/>
          <w:b w:val="0"/>
          <w:sz w:val="24"/>
        </w:rPr>
        <w:t xml:space="preserve">outer </w:t>
      </w:r>
      <w:r w:rsidRPr="00CF3466">
        <w:rPr>
          <w:rFonts w:asciiTheme="majorBidi" w:hAnsiTheme="majorBidi" w:cstheme="majorBidi"/>
          <w:b w:val="0"/>
          <w:sz w:val="24"/>
        </w:rPr>
        <w:t>boundar</w:t>
      </w:r>
      <w:r w:rsidR="00D15B38">
        <w:rPr>
          <w:rFonts w:asciiTheme="majorBidi" w:hAnsiTheme="majorBidi" w:cstheme="majorBidi"/>
          <w:b w:val="0"/>
          <w:sz w:val="24"/>
        </w:rPr>
        <w:t>ies</w:t>
      </w:r>
      <w:r w:rsidRPr="00CF3466">
        <w:rPr>
          <w:rFonts w:asciiTheme="majorBidi" w:hAnsiTheme="majorBidi" w:cstheme="majorBidi"/>
          <w:b w:val="0"/>
          <w:sz w:val="24"/>
        </w:rPr>
        <w:t xml:space="preserve">, and the results from the traditional and </w:t>
      </w:r>
      <w:r w:rsidR="00FE691D">
        <w:rPr>
          <w:rFonts w:asciiTheme="majorBidi" w:hAnsiTheme="majorBidi" w:cstheme="majorBidi"/>
          <w:b w:val="0"/>
          <w:sz w:val="24"/>
        </w:rPr>
        <w:t>i</w:t>
      </w:r>
      <w:r w:rsidRPr="00CF3466">
        <w:rPr>
          <w:rFonts w:asciiTheme="majorBidi" w:hAnsiTheme="majorBidi" w:cstheme="majorBidi"/>
          <w:b w:val="0"/>
          <w:sz w:val="24"/>
        </w:rPr>
        <w:t xml:space="preserve">mmersed FE method are </w:t>
      </w:r>
      <w:r w:rsidR="00D15B38">
        <w:rPr>
          <w:rFonts w:asciiTheme="majorBidi" w:hAnsiTheme="majorBidi" w:cstheme="majorBidi"/>
          <w:b w:val="0"/>
          <w:sz w:val="24"/>
        </w:rPr>
        <w:t xml:space="preserve">almost </w:t>
      </w:r>
      <w:commentRangeStart w:id="13"/>
      <w:r w:rsidR="00D15B38">
        <w:rPr>
          <w:rFonts w:asciiTheme="majorBidi" w:hAnsiTheme="majorBidi" w:cstheme="majorBidi"/>
          <w:b w:val="0"/>
          <w:sz w:val="24"/>
        </w:rPr>
        <w:t>identical</w:t>
      </w:r>
      <w:commentRangeEnd w:id="13"/>
      <w:r w:rsidR="00D15B38">
        <w:rPr>
          <w:rStyle w:val="ac"/>
          <w:rFonts w:asciiTheme="minorHAnsi" w:eastAsiaTheme="minorHAnsi" w:hAnsiTheme="minorHAnsi" w:cstheme="minorBidi"/>
          <w:b w:val="0"/>
          <w:lang w:val="en-CA" w:eastAsia="en-US"/>
        </w:rPr>
        <w:commentReference w:id="13"/>
      </w:r>
      <w:r w:rsidRPr="00CF3466">
        <w:rPr>
          <w:rFonts w:asciiTheme="majorBidi" w:hAnsiTheme="majorBidi" w:cstheme="majorBidi"/>
          <w:b w:val="0"/>
          <w:sz w:val="24"/>
        </w:rPr>
        <w:t>.</w:t>
      </w:r>
    </w:p>
    <w:p w14:paraId="59A83C42" w14:textId="6F5E8383" w:rsidR="00676382" w:rsidRDefault="007E2E89" w:rsidP="00677A47">
      <w:pPr>
        <w:pStyle w:val="1"/>
        <w:numPr>
          <w:ilvl w:val="0"/>
          <w:numId w:val="0"/>
        </w:numPr>
        <w:jc w:val="left"/>
        <w:rPr>
          <w:rFonts w:asciiTheme="majorBidi" w:hAnsiTheme="majorBidi" w:cstheme="majorBidi"/>
          <w:b w:val="0"/>
          <w:sz w:val="24"/>
        </w:rPr>
      </w:pPr>
      <w:r>
        <w:rPr>
          <w:rFonts w:asciiTheme="majorBidi" w:hAnsiTheme="majorBidi" w:cstheme="majorBidi"/>
          <w:noProof/>
          <w:sz w:val="24"/>
        </w:rPr>
        <w:lastRenderedPageBreak/>
        <w:t xml:space="preserve">               </w:t>
      </w:r>
      <w:r w:rsidR="00062CF5">
        <w:rPr>
          <w:rFonts w:asciiTheme="majorBidi" w:hAnsiTheme="majorBidi" w:cstheme="majorBidi"/>
          <w:noProof/>
          <w:sz w:val="24"/>
        </w:rPr>
        <w:t xml:space="preserve">  </w:t>
      </w:r>
      <w:r>
        <w:rPr>
          <w:rFonts w:asciiTheme="majorBidi" w:hAnsiTheme="majorBidi" w:cstheme="majorBidi"/>
          <w:noProof/>
          <w:sz w:val="24"/>
        </w:rPr>
        <w:t xml:space="preserve">       </w:t>
      </w:r>
      <w:r w:rsidR="00676382" w:rsidRPr="00CF3466">
        <w:rPr>
          <w:rFonts w:asciiTheme="majorBidi" w:hAnsiTheme="majorBidi" w:cstheme="majorBidi"/>
          <w:noProof/>
          <w:sz w:val="24"/>
        </w:rPr>
        <w:drawing>
          <wp:inline distT="0" distB="0" distL="0" distR="0" wp14:anchorId="04EDD0D3" wp14:editId="2515B3E8">
            <wp:extent cx="751261" cy="2052000"/>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01" t="23278" r="80872" b="23196"/>
                    <a:stretch/>
                  </pic:blipFill>
                  <pic:spPr bwMode="auto">
                    <a:xfrm>
                      <a:off x="0" y="0"/>
                      <a:ext cx="751261" cy="2052000"/>
                    </a:xfrm>
                    <a:prstGeom prst="rect">
                      <a:avLst/>
                    </a:prstGeom>
                    <a:noFill/>
                    <a:ln>
                      <a:noFill/>
                    </a:ln>
                    <a:extLst>
                      <a:ext uri="{53640926-AAD7-44D8-BBD7-CCE9431645EC}">
                        <a14:shadowObscured xmlns:a14="http://schemas.microsoft.com/office/drawing/2010/main"/>
                      </a:ext>
                    </a:extLst>
                  </pic:spPr>
                </pic:pic>
              </a:graphicData>
            </a:graphic>
          </wp:inline>
        </w:drawing>
      </w:r>
      <w:r w:rsidR="00677A47">
        <w:rPr>
          <w:rFonts w:asciiTheme="majorBidi" w:hAnsiTheme="majorBidi" w:cstheme="majorBidi"/>
          <w:noProof/>
          <w:sz w:val="24"/>
        </w:rPr>
        <w:t xml:space="preserve"> </w:t>
      </w:r>
      <w:r>
        <w:rPr>
          <w:rFonts w:asciiTheme="majorBidi" w:hAnsiTheme="majorBidi" w:cstheme="majorBidi"/>
          <w:noProof/>
          <w:sz w:val="24"/>
        </w:rPr>
        <w:t xml:space="preserve">  </w:t>
      </w:r>
      <w:r w:rsidR="00062CF5">
        <w:rPr>
          <w:rFonts w:asciiTheme="majorBidi" w:hAnsiTheme="majorBidi" w:cstheme="majorBidi"/>
          <w:noProof/>
          <w:sz w:val="24"/>
        </w:rPr>
        <w:t xml:space="preserve">   </w:t>
      </w:r>
      <w:r>
        <w:rPr>
          <w:rFonts w:asciiTheme="majorBidi" w:hAnsiTheme="majorBidi" w:cstheme="majorBidi"/>
          <w:noProof/>
          <w:sz w:val="24"/>
        </w:rPr>
        <w:t xml:space="preserve">    </w:t>
      </w:r>
      <w:r w:rsidR="00BB3730" w:rsidRPr="00CF3466">
        <w:rPr>
          <w:rFonts w:asciiTheme="majorBidi" w:hAnsiTheme="majorBidi" w:cstheme="majorBidi"/>
          <w:noProof/>
          <w:sz w:val="24"/>
        </w:rPr>
        <w:drawing>
          <wp:inline distT="0" distB="0" distL="0" distR="0" wp14:anchorId="26A1CA0D" wp14:editId="4CA38859">
            <wp:extent cx="751335" cy="2052000"/>
            <wp:effectExtent l="0" t="0" r="0" b="571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5543" t="23278" r="51129" b="23196"/>
                    <a:stretch/>
                  </pic:blipFill>
                  <pic:spPr bwMode="auto">
                    <a:xfrm>
                      <a:off x="0" y="0"/>
                      <a:ext cx="751335" cy="2052000"/>
                    </a:xfrm>
                    <a:prstGeom prst="rect">
                      <a:avLst/>
                    </a:prstGeom>
                    <a:noFill/>
                    <a:ln>
                      <a:noFill/>
                    </a:ln>
                    <a:extLst>
                      <a:ext uri="{53640926-AAD7-44D8-BBD7-CCE9431645EC}">
                        <a14:shadowObscured xmlns:a14="http://schemas.microsoft.com/office/drawing/2010/main"/>
                      </a:ext>
                    </a:extLst>
                  </pic:spPr>
                </pic:pic>
              </a:graphicData>
            </a:graphic>
          </wp:inline>
        </w:drawing>
      </w:r>
      <w:r w:rsidR="00677A47">
        <w:rPr>
          <w:rFonts w:asciiTheme="majorBidi" w:hAnsiTheme="majorBidi" w:cstheme="majorBidi"/>
          <w:noProof/>
          <w:sz w:val="24"/>
        </w:rPr>
        <w:t xml:space="preserve"> </w:t>
      </w:r>
      <w:r>
        <w:rPr>
          <w:rFonts w:asciiTheme="majorBidi" w:hAnsiTheme="majorBidi" w:cstheme="majorBidi"/>
          <w:noProof/>
          <w:sz w:val="24"/>
        </w:rPr>
        <w:t xml:space="preserve">   </w:t>
      </w:r>
      <w:r w:rsidR="00062CF5">
        <w:rPr>
          <w:rFonts w:asciiTheme="majorBidi" w:hAnsiTheme="majorBidi" w:cstheme="majorBidi"/>
          <w:noProof/>
          <w:sz w:val="24"/>
        </w:rPr>
        <w:t xml:space="preserve">   </w:t>
      </w:r>
      <w:r>
        <w:rPr>
          <w:rFonts w:asciiTheme="majorBidi" w:hAnsiTheme="majorBidi" w:cstheme="majorBidi"/>
          <w:noProof/>
          <w:sz w:val="24"/>
        </w:rPr>
        <w:t xml:space="preserve">    </w:t>
      </w:r>
      <w:r w:rsidR="00677A47" w:rsidRPr="00CF3466">
        <w:rPr>
          <w:rFonts w:asciiTheme="majorBidi" w:hAnsiTheme="majorBidi" w:cstheme="majorBidi"/>
          <w:noProof/>
          <w:sz w:val="24"/>
        </w:rPr>
        <w:drawing>
          <wp:inline distT="0" distB="0" distL="0" distR="0" wp14:anchorId="340074B9" wp14:editId="38B29998">
            <wp:extent cx="751417" cy="2052000"/>
            <wp:effectExtent l="0" t="0" r="0" b="5715"/>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7397" t="23278" r="19273" b="23196"/>
                    <a:stretch/>
                  </pic:blipFill>
                  <pic:spPr bwMode="auto">
                    <a:xfrm>
                      <a:off x="0" y="0"/>
                      <a:ext cx="751417" cy="2052000"/>
                    </a:xfrm>
                    <a:prstGeom prst="rect">
                      <a:avLst/>
                    </a:prstGeom>
                    <a:noFill/>
                    <a:ln>
                      <a:noFill/>
                    </a:ln>
                    <a:extLst>
                      <a:ext uri="{53640926-AAD7-44D8-BBD7-CCE9431645EC}">
                        <a14:shadowObscured xmlns:a14="http://schemas.microsoft.com/office/drawing/2010/main"/>
                      </a:ext>
                    </a:extLst>
                  </pic:spPr>
                </pic:pic>
              </a:graphicData>
            </a:graphic>
          </wp:inline>
        </w:drawing>
      </w:r>
      <w:r w:rsidR="00677A47">
        <w:rPr>
          <w:rFonts w:asciiTheme="majorBidi" w:hAnsiTheme="majorBidi" w:cstheme="majorBidi"/>
          <w:noProof/>
          <w:sz w:val="24"/>
        </w:rPr>
        <w:t xml:space="preserve"> </w:t>
      </w:r>
      <w:r w:rsidR="00BB3730" w:rsidRPr="00CF3466">
        <w:rPr>
          <w:rFonts w:asciiTheme="majorBidi" w:hAnsiTheme="majorBidi" w:cstheme="majorBidi"/>
          <w:noProof/>
          <w:sz w:val="24"/>
        </w:rPr>
        <w:drawing>
          <wp:inline distT="0" distB="0" distL="0" distR="0" wp14:anchorId="2B09C578" wp14:editId="36BB3F33">
            <wp:extent cx="719855" cy="2052000"/>
            <wp:effectExtent l="0" t="0" r="4445" b="571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7230" t="23278" b="23196"/>
                    <a:stretch/>
                  </pic:blipFill>
                  <pic:spPr bwMode="auto">
                    <a:xfrm>
                      <a:off x="0" y="0"/>
                      <a:ext cx="719855" cy="2052000"/>
                    </a:xfrm>
                    <a:prstGeom prst="rect">
                      <a:avLst/>
                    </a:prstGeom>
                    <a:noFill/>
                    <a:ln>
                      <a:noFill/>
                    </a:ln>
                    <a:extLst>
                      <a:ext uri="{53640926-AAD7-44D8-BBD7-CCE9431645EC}">
                        <a14:shadowObscured xmlns:a14="http://schemas.microsoft.com/office/drawing/2010/main"/>
                      </a:ext>
                    </a:extLst>
                  </pic:spPr>
                </pic:pic>
              </a:graphicData>
            </a:graphic>
          </wp:inline>
        </w:drawing>
      </w:r>
      <w:r w:rsidR="00677A47">
        <w:rPr>
          <w:rFonts w:asciiTheme="majorBidi" w:hAnsiTheme="majorBidi" w:cstheme="majorBidi"/>
          <w:b w:val="0"/>
          <w:noProof/>
          <w:sz w:val="24"/>
        </w:rPr>
        <w:t xml:space="preserve">    </w:t>
      </w:r>
    </w:p>
    <w:p w14:paraId="52D8BE2E" w14:textId="1FACBBDC" w:rsidR="001A21F8" w:rsidRPr="001A21F8" w:rsidRDefault="001A21F8" w:rsidP="001A21F8">
      <w:pPr>
        <w:pStyle w:val="1"/>
        <w:numPr>
          <w:ilvl w:val="0"/>
          <w:numId w:val="0"/>
        </w:numPr>
        <w:spacing w:before="60" w:after="60" w:line="240" w:lineRule="auto"/>
        <w:ind w:left="425" w:hanging="425"/>
        <w:jc w:val="left"/>
        <w:rPr>
          <w:rFonts w:asciiTheme="majorBidi" w:hAnsiTheme="majorBidi" w:cstheme="majorBidi"/>
          <w:b w:val="0"/>
          <w:sz w:val="24"/>
          <w:rtl/>
        </w:rPr>
      </w:pPr>
      <w:r w:rsidRPr="001A21F8">
        <w:rPr>
          <w:rFonts w:asciiTheme="majorBidi" w:hAnsiTheme="majorBidi" w:cstheme="majorBidi"/>
          <w:b w:val="0"/>
          <w:sz w:val="24"/>
        </w:rPr>
        <w:t xml:space="preserve"> </w:t>
      </w:r>
      <w:r w:rsidRPr="001A21F8">
        <w:rPr>
          <w:rFonts w:asciiTheme="majorBidi" w:hAnsiTheme="majorBidi" w:cstheme="majorBidi" w:hint="cs"/>
          <w:b w:val="0"/>
          <w:sz w:val="24"/>
          <w:rtl/>
        </w:rPr>
        <w:t xml:space="preserve"> </w:t>
      </w:r>
      <w:r w:rsidR="007E2E89">
        <w:rPr>
          <w:rFonts w:asciiTheme="majorBidi" w:hAnsiTheme="majorBidi" w:cstheme="majorBidi"/>
          <w:b w:val="0"/>
          <w:sz w:val="24"/>
        </w:rPr>
        <w:t xml:space="preserve">               </w:t>
      </w:r>
      <w:r w:rsidR="00062CF5">
        <w:rPr>
          <w:rFonts w:asciiTheme="majorBidi" w:hAnsiTheme="majorBidi" w:cstheme="majorBidi"/>
          <w:b w:val="0"/>
          <w:sz w:val="24"/>
        </w:rPr>
        <w:t xml:space="preserve"> </w:t>
      </w:r>
      <w:r w:rsidR="007E2E89">
        <w:rPr>
          <w:rFonts w:asciiTheme="majorBidi" w:hAnsiTheme="majorBidi" w:cstheme="majorBidi"/>
          <w:b w:val="0"/>
          <w:sz w:val="24"/>
        </w:rPr>
        <w:t xml:space="preserve">        </w:t>
      </w:r>
      <w:r w:rsidRPr="001A21F8">
        <w:rPr>
          <w:rFonts w:asciiTheme="majorBidi" w:hAnsiTheme="majorBidi" w:cstheme="majorBidi" w:hint="cs"/>
          <w:b w:val="0"/>
          <w:sz w:val="24"/>
          <w:rtl/>
        </w:rPr>
        <w:t xml:space="preserve">     </w:t>
      </w:r>
      <w:r w:rsidRPr="001A21F8">
        <w:rPr>
          <w:rFonts w:asciiTheme="majorBidi" w:hAnsiTheme="majorBidi" w:cstheme="majorBidi"/>
          <w:b w:val="0"/>
          <w:sz w:val="24"/>
          <w:lang w:val="en-CA"/>
        </w:rPr>
        <w:t>(a)</w:t>
      </w:r>
      <w:r w:rsidRPr="001A21F8">
        <w:rPr>
          <w:rFonts w:asciiTheme="majorBidi" w:hAnsiTheme="majorBidi" w:cstheme="majorBidi" w:hint="cs"/>
          <w:b w:val="0"/>
          <w:sz w:val="24"/>
          <w:rtl/>
        </w:rPr>
        <w:t xml:space="preserve">       </w:t>
      </w:r>
      <w:r w:rsidRPr="001A21F8">
        <w:rPr>
          <w:rFonts w:asciiTheme="majorBidi" w:hAnsiTheme="majorBidi" w:cstheme="majorBidi"/>
          <w:b w:val="0"/>
          <w:sz w:val="24"/>
        </w:rPr>
        <w:t xml:space="preserve"> </w:t>
      </w:r>
      <w:r w:rsidR="00677A47">
        <w:rPr>
          <w:rFonts w:asciiTheme="majorBidi" w:hAnsiTheme="majorBidi" w:cstheme="majorBidi"/>
          <w:b w:val="0"/>
          <w:sz w:val="24"/>
        </w:rPr>
        <w:t xml:space="preserve">      </w:t>
      </w:r>
      <w:r w:rsidR="007E2E89">
        <w:rPr>
          <w:rFonts w:asciiTheme="majorBidi" w:hAnsiTheme="majorBidi" w:cstheme="majorBidi"/>
          <w:b w:val="0"/>
          <w:sz w:val="24"/>
        </w:rPr>
        <w:t xml:space="preserve">    </w:t>
      </w:r>
      <w:r w:rsidR="00062CF5">
        <w:rPr>
          <w:rFonts w:asciiTheme="majorBidi" w:hAnsiTheme="majorBidi" w:cstheme="majorBidi"/>
          <w:b w:val="0"/>
          <w:sz w:val="24"/>
        </w:rPr>
        <w:t xml:space="preserve">    </w:t>
      </w:r>
      <w:r w:rsidR="007E2E89">
        <w:rPr>
          <w:rFonts w:asciiTheme="majorBidi" w:hAnsiTheme="majorBidi" w:cstheme="majorBidi"/>
          <w:b w:val="0"/>
          <w:sz w:val="24"/>
        </w:rPr>
        <w:t xml:space="preserve"> </w:t>
      </w:r>
      <w:r w:rsidRPr="001A21F8">
        <w:rPr>
          <w:rFonts w:asciiTheme="majorBidi" w:hAnsiTheme="majorBidi" w:cstheme="majorBidi"/>
          <w:b w:val="0"/>
          <w:sz w:val="24"/>
        </w:rPr>
        <w:t xml:space="preserve">  </w:t>
      </w:r>
      <w:proofErr w:type="gramStart"/>
      <w:r w:rsidRPr="001A21F8">
        <w:rPr>
          <w:rFonts w:asciiTheme="majorBidi" w:hAnsiTheme="majorBidi" w:cstheme="majorBidi"/>
          <w:b w:val="0"/>
          <w:sz w:val="24"/>
        </w:rPr>
        <w:t>(b)</w:t>
      </w:r>
      <w:r w:rsidR="007422D7">
        <w:rPr>
          <w:rFonts w:asciiTheme="majorBidi" w:hAnsiTheme="majorBidi" w:cstheme="majorBidi"/>
          <w:b w:val="0"/>
          <w:sz w:val="24"/>
        </w:rPr>
        <w:t xml:space="preserve">  </w:t>
      </w:r>
      <w:r w:rsidR="00677A47">
        <w:rPr>
          <w:rFonts w:asciiTheme="majorBidi" w:hAnsiTheme="majorBidi" w:cstheme="majorBidi"/>
          <w:b w:val="0"/>
          <w:sz w:val="24"/>
        </w:rPr>
        <w:t xml:space="preserve">    </w:t>
      </w:r>
      <w:r w:rsidRPr="001A21F8">
        <w:rPr>
          <w:rFonts w:asciiTheme="majorBidi" w:hAnsiTheme="majorBidi" w:cstheme="majorBidi"/>
          <w:b w:val="0"/>
          <w:sz w:val="24"/>
        </w:rPr>
        <w:t xml:space="preserve">  </w:t>
      </w:r>
      <w:r w:rsidR="00062CF5">
        <w:rPr>
          <w:rFonts w:asciiTheme="majorBidi" w:hAnsiTheme="majorBidi" w:cstheme="majorBidi"/>
          <w:b w:val="0"/>
          <w:sz w:val="24"/>
        </w:rPr>
        <w:t xml:space="preserve">  </w:t>
      </w:r>
      <w:r w:rsidRPr="001A21F8">
        <w:rPr>
          <w:rFonts w:asciiTheme="majorBidi" w:hAnsiTheme="majorBidi" w:cstheme="majorBidi"/>
          <w:b w:val="0"/>
          <w:sz w:val="24"/>
        </w:rPr>
        <w:t xml:space="preserve">  </w:t>
      </w:r>
      <w:r w:rsidR="007E2E89">
        <w:rPr>
          <w:rFonts w:asciiTheme="majorBidi" w:hAnsiTheme="majorBidi" w:cstheme="majorBidi"/>
          <w:b w:val="0"/>
          <w:sz w:val="24"/>
        </w:rPr>
        <w:t xml:space="preserve">       </w:t>
      </w:r>
      <w:r w:rsidRPr="001A21F8">
        <w:rPr>
          <w:rFonts w:asciiTheme="majorBidi" w:hAnsiTheme="majorBidi" w:cstheme="majorBidi"/>
          <w:b w:val="0"/>
          <w:sz w:val="24"/>
        </w:rPr>
        <w:t xml:space="preserve">      (c)</w:t>
      </w:r>
      <w:proofErr w:type="gramEnd"/>
      <w:r w:rsidR="00677A47">
        <w:rPr>
          <w:rFonts w:asciiTheme="majorBidi" w:hAnsiTheme="majorBidi" w:cstheme="majorBidi"/>
          <w:b w:val="0"/>
          <w:sz w:val="24"/>
        </w:rPr>
        <w:t xml:space="preserve">                                                                      </w:t>
      </w:r>
    </w:p>
    <w:p w14:paraId="0013D6A9" w14:textId="2F8085E8" w:rsidR="00FE349B" w:rsidRPr="00CF3466" w:rsidRDefault="00FE349B" w:rsidP="002904DC">
      <w:pPr>
        <w:pStyle w:val="1"/>
        <w:numPr>
          <w:ilvl w:val="0"/>
          <w:numId w:val="0"/>
        </w:numPr>
        <w:spacing w:after="360" w:line="240" w:lineRule="auto"/>
        <w:jc w:val="center"/>
        <w:rPr>
          <w:rFonts w:asciiTheme="majorBidi" w:hAnsiTheme="majorBidi" w:cstheme="majorBidi"/>
          <w:b w:val="0"/>
          <w:sz w:val="24"/>
        </w:rPr>
      </w:pPr>
      <w:r w:rsidRPr="00320DCA">
        <w:rPr>
          <w:rFonts w:asciiTheme="majorBidi" w:hAnsiTheme="majorBidi" w:cstheme="majorBidi"/>
          <w:bCs/>
          <w:sz w:val="24"/>
        </w:rPr>
        <w:t xml:space="preserve">Fig. </w:t>
      </w:r>
      <w:r w:rsidR="001A21F8">
        <w:rPr>
          <w:rFonts w:asciiTheme="majorBidi" w:hAnsiTheme="majorBidi" w:cstheme="majorBidi"/>
          <w:bCs/>
          <w:sz w:val="24"/>
        </w:rPr>
        <w:t>7</w:t>
      </w:r>
      <w:r w:rsidRPr="00320DCA">
        <w:rPr>
          <w:rFonts w:asciiTheme="majorBidi" w:hAnsiTheme="majorBidi" w:cstheme="majorBidi"/>
          <w:bCs/>
          <w:sz w:val="24"/>
        </w:rPr>
        <w:t>.</w:t>
      </w:r>
      <w:r w:rsidRPr="00CF3466">
        <w:rPr>
          <w:rFonts w:asciiTheme="majorBidi" w:hAnsiTheme="majorBidi" w:cstheme="majorBidi"/>
          <w:b w:val="0"/>
          <w:sz w:val="24"/>
        </w:rPr>
        <w:t xml:space="preserve"> 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Pr="00CF3466">
        <w:rPr>
          <w:rFonts w:asciiTheme="majorBidi" w:hAnsiTheme="majorBidi" w:cstheme="majorBidi"/>
          <w:b w:val="0"/>
          <w:sz w:val="24"/>
        </w:rPr>
        <w:t xml:space="preserve"> </w:t>
      </w:r>
      <w:r>
        <w:rPr>
          <w:rFonts w:asciiTheme="majorBidi" w:hAnsiTheme="majorBidi" w:cstheme="majorBidi"/>
          <w:b w:val="0"/>
          <w:sz w:val="24"/>
        </w:rPr>
        <w:t xml:space="preserve">contours </w:t>
      </w:r>
      <w:r w:rsidR="000712BA">
        <w:rPr>
          <w:rFonts w:asciiTheme="majorBidi" w:hAnsiTheme="majorBidi" w:cstheme="majorBidi"/>
          <w:b w:val="0"/>
          <w:sz w:val="24"/>
        </w:rPr>
        <w:t xml:space="preserve">of the cross-sectional view </w:t>
      </w:r>
      <w:r w:rsidR="000712BA" w:rsidRPr="00CF3466">
        <w:rPr>
          <w:rFonts w:asciiTheme="majorBidi" w:hAnsiTheme="majorBidi" w:cstheme="majorBidi"/>
          <w:b w:val="0"/>
          <w:sz w:val="24"/>
        </w:rPr>
        <w:t xml:space="preserve">in </w:t>
      </w:r>
      <w:r w:rsidR="000712BA">
        <w:rPr>
          <w:rFonts w:asciiTheme="majorBidi" w:hAnsiTheme="majorBidi" w:cstheme="majorBidi"/>
          <w:b w:val="0"/>
          <w:sz w:val="24"/>
        </w:rPr>
        <w:t xml:space="preserve">the </w:t>
      </w:r>
      <w:r w:rsidR="000712BA" w:rsidRPr="00CF3466">
        <w:rPr>
          <w:rFonts w:asciiTheme="majorBidi" w:hAnsiTheme="majorBidi" w:cstheme="majorBidi"/>
          <w:b w:val="0"/>
          <w:sz w:val="24"/>
        </w:rPr>
        <w:t>polymer</w:t>
      </w:r>
      <w:r w:rsidR="000712BA">
        <w:rPr>
          <w:rFonts w:asciiTheme="majorBidi" w:hAnsiTheme="majorBidi" w:cstheme="majorBidi"/>
          <w:b w:val="0"/>
          <w:sz w:val="24"/>
        </w:rPr>
        <w:t xml:space="preserve"> </w:t>
      </w:r>
      <w:r w:rsidR="000712BA" w:rsidRPr="00CF3466">
        <w:rPr>
          <w:rFonts w:asciiTheme="majorBidi" w:hAnsiTheme="majorBidi" w:cstheme="majorBidi"/>
          <w:b w:val="0"/>
          <w:sz w:val="24"/>
        </w:rPr>
        <w:t xml:space="preserve">near the </w:t>
      </w:r>
      <w:r w:rsidR="000712BA">
        <w:rPr>
          <w:rFonts w:asciiTheme="majorBidi" w:hAnsiTheme="majorBidi" w:cstheme="majorBidi"/>
          <w:b w:val="0"/>
          <w:sz w:val="24"/>
        </w:rPr>
        <w:t xml:space="preserve">embedded </w:t>
      </w:r>
      <w:r w:rsidR="000712BA" w:rsidRPr="00CF3466">
        <w:rPr>
          <w:rFonts w:asciiTheme="majorBidi" w:hAnsiTheme="majorBidi" w:cstheme="majorBidi"/>
          <w:b w:val="0"/>
          <w:sz w:val="24"/>
        </w:rPr>
        <w:t>CNT</w:t>
      </w:r>
      <w:r w:rsidR="000712BA">
        <w:rPr>
          <w:rFonts w:asciiTheme="majorBidi" w:hAnsiTheme="majorBidi" w:cstheme="majorBidi"/>
          <w:b w:val="0"/>
          <w:sz w:val="24"/>
        </w:rPr>
        <w:t xml:space="preserve"> </w:t>
      </w:r>
      <w:r>
        <w:rPr>
          <w:rFonts w:asciiTheme="majorBidi" w:hAnsiTheme="majorBidi" w:cstheme="majorBidi"/>
          <w:b w:val="0"/>
          <w:sz w:val="24"/>
        </w:rPr>
        <w:t>obtained by (a) the traditional FE simulations, (b) the immersed FE simulations using a coarse mesh, (c) the immersed FE simulations using a finer meshing grid</w:t>
      </w:r>
      <w:r w:rsidR="007E2E89">
        <w:rPr>
          <w:rFonts w:asciiTheme="majorBidi" w:hAnsiTheme="majorBidi" w:cstheme="majorBidi"/>
          <w:b w:val="0"/>
          <w:sz w:val="24"/>
        </w:rPr>
        <w:t>.</w:t>
      </w:r>
    </w:p>
    <w:p w14:paraId="2F952BF6" w14:textId="77E1F87F" w:rsidR="00676382" w:rsidRDefault="007E2E89" w:rsidP="007E2E89">
      <w:pPr>
        <w:pStyle w:val="1"/>
        <w:numPr>
          <w:ilvl w:val="0"/>
          <w:numId w:val="0"/>
        </w:numPr>
        <w:spacing w:before="360" w:line="240" w:lineRule="auto"/>
        <w:rPr>
          <w:rFonts w:asciiTheme="majorBidi" w:hAnsiTheme="majorBidi" w:cstheme="majorBidi"/>
          <w:b w:val="0"/>
          <w:sz w:val="24"/>
        </w:rPr>
      </w:pPr>
      <w:r>
        <w:rPr>
          <w:rFonts w:asciiTheme="majorBidi" w:hAnsiTheme="majorBidi" w:cstheme="majorBidi"/>
          <w:noProof/>
          <w:sz w:val="24"/>
        </w:rPr>
        <mc:AlternateContent>
          <mc:Choice Requires="wpg">
            <w:drawing>
              <wp:anchor distT="0" distB="0" distL="114300" distR="114300" simplePos="0" relativeHeight="251719680" behindDoc="0" locked="0" layoutInCell="1" allowOverlap="1" wp14:anchorId="0F8C3DCD" wp14:editId="48745F58">
                <wp:simplePos x="0" y="0"/>
                <wp:positionH relativeFrom="column">
                  <wp:posOffset>195039</wp:posOffset>
                </wp:positionH>
                <wp:positionV relativeFrom="paragraph">
                  <wp:posOffset>85430</wp:posOffset>
                </wp:positionV>
                <wp:extent cx="1216465" cy="2263787"/>
                <wp:effectExtent l="0" t="0" r="0" b="22225"/>
                <wp:wrapNone/>
                <wp:docPr id="131" name="Group 131"/>
                <wp:cNvGraphicFramePr/>
                <a:graphic xmlns:a="http://schemas.openxmlformats.org/drawingml/2006/main">
                  <a:graphicData uri="http://schemas.microsoft.com/office/word/2010/wordprocessingGroup">
                    <wpg:wgp>
                      <wpg:cNvGrpSpPr/>
                      <wpg:grpSpPr>
                        <a:xfrm rot="21436032">
                          <a:off x="0" y="0"/>
                          <a:ext cx="1216465" cy="2263787"/>
                          <a:chOff x="4968" y="-62332"/>
                          <a:chExt cx="1216465" cy="2051010"/>
                        </a:xfrm>
                      </wpg:grpSpPr>
                      <wps:wsp>
                        <wps:cNvPr id="132" name="Text Box 132"/>
                        <wps:cNvSpPr txBox="1"/>
                        <wps:spPr>
                          <a:xfrm>
                            <a:off x="852993" y="71925"/>
                            <a:ext cx="368440" cy="142232"/>
                          </a:xfrm>
                          <a:prstGeom prst="rect">
                            <a:avLst/>
                          </a:prstGeom>
                          <a:solidFill>
                            <a:schemeClr val="lt1"/>
                          </a:solidFill>
                          <a:ln w="6350">
                            <a:noFill/>
                          </a:ln>
                        </wps:spPr>
                        <wps:txbx>
                          <w:txbxContent>
                            <w:p w14:paraId="251E7877" w14:textId="77777777" w:rsidR="00974E4D" w:rsidRDefault="00974E4D" w:rsidP="007E2E89">
                              <w:pPr>
                                <w:jc w:val="center"/>
                              </w:pPr>
                              <w:r>
                                <w:t>End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3" name="Group 133"/>
                        <wpg:cNvGrpSpPr/>
                        <wpg:grpSpPr>
                          <a:xfrm>
                            <a:off x="4968" y="-62332"/>
                            <a:ext cx="923594" cy="2051010"/>
                            <a:chOff x="4968" y="-62332"/>
                            <a:chExt cx="923594" cy="2051010"/>
                          </a:xfrm>
                        </wpg:grpSpPr>
                        <wps:wsp>
                          <wps:cNvPr id="134" name="Text Box 134"/>
                          <wps:cNvSpPr txBox="1"/>
                          <wps:spPr>
                            <a:xfrm>
                              <a:off x="383540" y="1761133"/>
                              <a:ext cx="368440" cy="227545"/>
                            </a:xfrm>
                            <a:prstGeom prst="rect">
                              <a:avLst/>
                            </a:prstGeom>
                            <a:solidFill>
                              <a:schemeClr val="lt1"/>
                            </a:solidFill>
                            <a:ln w="6350">
                              <a:noFill/>
                            </a:ln>
                          </wps:spPr>
                          <wps:txbx>
                            <w:txbxContent>
                              <w:p w14:paraId="2E54737B" w14:textId="77777777" w:rsidR="00974E4D" w:rsidRDefault="00974E4D" w:rsidP="007E2E89">
                                <w:pPr>
                                  <w:jc w:val="center"/>
                                </w:pPr>
                                <w:r>
                                  <w:t>End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5" name="Group 135"/>
                          <wpg:cNvGrpSpPr/>
                          <wpg:grpSpPr>
                            <a:xfrm>
                              <a:off x="4968" y="-62332"/>
                              <a:ext cx="923594" cy="1892292"/>
                              <a:chOff x="4968" y="-62332"/>
                              <a:chExt cx="923594" cy="1892292"/>
                            </a:xfrm>
                          </wpg:grpSpPr>
                          <wps:wsp>
                            <wps:cNvPr id="136" name="Straight Connector 136"/>
                            <wps:cNvCnPr/>
                            <wps:spPr>
                              <a:xfrm rot="163968" flipV="1">
                                <a:off x="4968" y="-62332"/>
                                <a:ext cx="445680" cy="189229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7" name="Text Box 137"/>
                            <wps:cNvSpPr txBox="1"/>
                            <wps:spPr>
                              <a:xfrm>
                                <a:off x="606617" y="877894"/>
                                <a:ext cx="321945" cy="185420"/>
                              </a:xfrm>
                              <a:prstGeom prst="rect">
                                <a:avLst/>
                              </a:prstGeom>
                              <a:solidFill>
                                <a:schemeClr val="lt1"/>
                              </a:solidFill>
                              <a:ln w="6350">
                                <a:noFill/>
                              </a:ln>
                            </wps:spPr>
                            <wps:txbx>
                              <w:txbxContent>
                                <w:p w14:paraId="1DB45843" w14:textId="77777777" w:rsidR="00974E4D" w:rsidRDefault="00974E4D" w:rsidP="007E2E89">
                                  <w:pPr>
                                    <w:jc w:val="center"/>
                                  </w:pPr>
                                  <w:r>
                                    <w:t>Path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Straight Arrow Connector 138"/>
                            <wps:cNvCnPr/>
                            <wps:spPr>
                              <a:xfrm flipH="1" flipV="1">
                                <a:off x="307498" y="704007"/>
                                <a:ext cx="220270" cy="1549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V="1">
                                <a:off x="184685" y="914876"/>
                                <a:ext cx="36000" cy="14360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131" o:spid="_x0000_s1035" style="position:absolute;left:0;text-align:left;margin-left:15.35pt;margin-top:6.75pt;width:95.8pt;height:178.25pt;rotation:-179097fd;z-index:251719680;mso-width-relative:margin;mso-height-relative:margin" coordorigin="49,-623" coordsize="12164,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">
                <v:shape id="Text Box 132" o:spid="_x0000_s1036" type="#_x0000_t202" style="position:absolute;left:8529;top:719;width:3685;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J+cQA&#10;AADcAAAADwAAAGRycy9kb3ducmV2LnhtbERP22oCMRB9L/gPYQRfSs1Wi5WtUWxBULCIF3weNtPN&#10;6may3URd/XojFPo2h3Od0aSxpThT7QvHCl67CQjizOmCcwW77exlCMIHZI2lY1JwJQ+TcetphKl2&#10;F17TeRNyEUPYp6jAhFClUvrMkEXfdRVx5H5cbTFEWOdS13iJ4baUvSQZSIsFxwaDFX0Zyo6bk1Uw&#10;vL59P+8H7/tDuVp8mlv+y8sjKtVpN9MPEIGa8C/+c891nN/vweOZeIE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yfnEAAAA3AAAAA8AAAAAAAAAAAAAAAAAmAIAAGRycy9k&#10;b3ducmV2LnhtbFBLBQYAAAAABAAEAPUAAACJAwAAAAA=&#10;" fillcolor="white [3201]" stroked="f" strokeweight=".5pt">
                  <v:textbox inset="0,0,0,0">
                    <w:txbxContent>
                      <w:p w14:paraId="251E7877" w14:textId="77777777" w:rsidR="00974E4D" w:rsidRDefault="00974E4D" w:rsidP="007E2E89">
                        <w:pPr>
                          <w:jc w:val="center"/>
                        </w:pPr>
                        <w:r>
                          <w:t>End 2</w:t>
                        </w:r>
                      </w:p>
                    </w:txbxContent>
                  </v:textbox>
                </v:shape>
                <v:group id="Group 133" o:spid="_x0000_s1037" style="position:absolute;left:49;top:-623;width:9236;height:20509" coordorigin="49,-623" coordsize="9235,20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134" o:spid="_x0000_s1038" type="#_x0000_t202" style="position:absolute;left:3835;top:17611;width:3684;height:2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0FsQA&#10;AADcAAAADwAAAGRycy9kb3ducmV2LnhtbERPTWsCMRC9C/0PYQpeimarorIapS0ICpVSFc/DZtxs&#10;3Uy2m6hrf70pCN7m8T5nOm9sKc5U+8KxgtduAoI4c7rgXMFuu+iMQfiArLF0TAqu5GE+e2pNMdXu&#10;wt903oRcxBD2KSowIVSplD4zZNF3XUUcuYOrLYYI61zqGi8x3JaylyRDabHg2GCwog9D2XFzsgrG&#10;18H6ZT8c7X/Kr9W7+ct/+fOISrWfm7cJiEBNeIjv7qWO8/sD+H8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9BbEAAAA3AAAAA8AAAAAAAAAAAAAAAAAmAIAAGRycy9k&#10;b3ducmV2LnhtbFBLBQYAAAAABAAEAPUAAACJAwAAAAA=&#10;" fillcolor="white [3201]" stroked="f" strokeweight=".5pt">
                    <v:textbox inset="0,0,0,0">
                      <w:txbxContent>
                        <w:p w14:paraId="2E54737B" w14:textId="77777777" w:rsidR="00974E4D" w:rsidRDefault="00974E4D" w:rsidP="007E2E89">
                          <w:pPr>
                            <w:jc w:val="center"/>
                          </w:pPr>
                          <w:r>
                            <w:t>End 1</w:t>
                          </w:r>
                        </w:p>
                      </w:txbxContent>
                    </v:textbox>
                  </v:shape>
                  <v:group id="Group 135" o:spid="_x0000_s1039" style="position:absolute;left:49;top:-623;width:9236;height:18922" coordorigin="49,-623" coordsize="9235,18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line id="Straight Connector 136" o:spid="_x0000_s1040" style="position:absolute;rotation:-179097fd;flip:y;visibility:visible;mso-wrap-style:square" from="49,-623" to="4506,18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GkZr8AAADcAAAADwAAAGRycy9kb3ducmV2LnhtbERPTWvCQBC9C/0Pywi96cYWRFJXKSmC&#10;NzEKvQ7ZaRLMzobdMcZ/3xUEb/N4n7Pejq5TA4XYejawmGegiCtvW64NnE+72QpUFGSLnWcycKcI&#10;283bZI259Tc+0lBKrVIIxxwNNCJ9rnWsGnIY574nTtyfDw4lwVBrG/CWwl2nP7JsqR22nBoa7Klo&#10;qLqUV2dgFcrDgX5P2VhU92K4aPnZn8WY9+n4/QVKaJSX+One2zT/cwmPZ9IFevM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0GkZr8AAADcAAAADwAAAAAAAAAAAAAAAACh&#10;AgAAZHJzL2Rvd25yZXYueG1sUEsFBgAAAAAEAAQA+QAAAI0DAAAAAA==&#10;" strokecolor="black [3213]" strokeweight="1pt">
                      <v:stroke dashstyle="dash" joinstyle="miter"/>
                    </v:line>
                    <v:shape id="Text Box 137" o:spid="_x0000_s1041" type="#_x0000_t202" style="position:absolute;left:6066;top:8778;width:3219;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FqYcQA&#10;AADcAAAADwAAAGRycy9kb3ducmV2LnhtbERP22oCMRB9F/oPYQq+iGarRWU1SlsQFCrFCz4Pm3Gz&#10;dTPZbqKu/XpTEPo2h3Od6byxpbhQ7QvHCl56CQjizOmCcwX73aI7BuEDssbSMSm4kYf57Kk1xVS7&#10;K2/osg25iCHsU1RgQqhSKX1myKLvuYo4ckdXWwwR1rnUNV5juC1lP0mG0mLBscFgRR+GstP2bBWM&#10;b6/rzmE4OnyXX6t385v/8OcJlWo/N28TEIGa8C9+uJc6zh+M4O+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RamHEAAAA3AAAAA8AAAAAAAAAAAAAAAAAmAIAAGRycy9k&#10;b3ducmV2LnhtbFBLBQYAAAAABAAEAPUAAACJAwAAAAA=&#10;" fillcolor="white [3201]" stroked="f" strokeweight=".5pt">
                      <v:textbox inset="0,0,0,0">
                        <w:txbxContent>
                          <w:p w14:paraId="1DB45843" w14:textId="77777777" w:rsidR="00974E4D" w:rsidRDefault="00974E4D" w:rsidP="007E2E89">
                            <w:pPr>
                              <w:jc w:val="center"/>
                            </w:pPr>
                            <w:r>
                              <w:t>Path</w:t>
                            </w:r>
                          </w:p>
                        </w:txbxContent>
                      </v:textbox>
                    </v:shape>
                    <v:shape id="Straight Arrow Connector 138" o:spid="_x0000_s1042" type="#_x0000_t32" style="position:absolute;left:3074;top:7040;width:2203;height:15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EStcYAAADcAAAADwAAAGRycy9kb3ducmV2LnhtbESPQUsDMRCF70L/QxihN5vVopVt01LE&#10;ggcRXMX2ON2Mm8XNZE1id/XXOwfB2wzvzXvfrDaj79SJYmoDG7icFaCI62Bbbgy8vuwubkGljGyx&#10;C0wGvinBZj05W2Fpw8DPdKpyoySEU4kGXM59qXWqHXlMs9ATi/Yeoscsa2y0jThIuO/0VVHcaI8t&#10;S4PDnu4c1R/Vlzdw2Fd7tk/Xb4+f9+GwmP9ENxwXxkzPx+0SVKYx/5v/rh+s4M+FVp6RCf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RErXGAAAA3AAAAA8AAAAAAAAA&#10;AAAAAAAAoQIAAGRycy9kb3ducmV2LnhtbFBLBQYAAAAABAAEAPkAAACUAwAAAAA=&#10;" strokecolor="black [3213]" strokeweight=".5pt">
                      <v:stroke endarrow="block" joinstyle="miter"/>
                    </v:shape>
                    <v:shape id="Straight Arrow Connector 139" o:spid="_x0000_s1043" type="#_x0000_t32" style="position:absolute;left:1846;top:9148;width:360;height:14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sOXcQAAADcAAAADwAAAGRycy9kb3ducmV2LnhtbERPzWrCQBC+F3yHZQRvdRNT2hhdRQrF&#10;9pBD1QcYs2MSzM6G7OanffpuodDbfHy/s91PphEDda62rCBeRiCIC6trLhVczm+PKQjnkTU2lknB&#10;FznY72YPW8y0HfmThpMvRQhhl6GCyvs2k9IVFRl0S9sSB+5mO4M+wK6UusMxhJtGrqLoWRqsOTRU&#10;2NJrRcX91BsFx3sSf5Scptf+5fsc2adDHuejUov5dNiA8DT5f/Gf+12H+ckafp8JF8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5dxAAAANwAAAAPAAAAAAAAAAAA&#10;AAAAAKECAABkcnMvZG93bnJldi54bWxQSwUGAAAAAAQABAD5AAAAkgMAAAAA&#10;" strokecolor="black [3213]" strokeweight="1.5pt">
                      <v:stroke endarrow="block" joinstyle="miter"/>
                    </v:shape>
                  </v:group>
                </v:group>
              </v:group>
            </w:pict>
          </mc:Fallback>
        </mc:AlternateContent>
      </w:r>
      <w:r w:rsidR="00676382" w:rsidRPr="00CF3466">
        <w:rPr>
          <w:rFonts w:asciiTheme="majorBidi" w:hAnsiTheme="majorBidi" w:cstheme="majorBidi"/>
          <w:noProof/>
          <w:sz w:val="24"/>
        </w:rPr>
        <w:drawing>
          <wp:inline distT="0" distB="0" distL="0" distR="0" wp14:anchorId="31E4838A" wp14:editId="337A8850">
            <wp:extent cx="1000338" cy="2304000"/>
            <wp:effectExtent l="0" t="0" r="952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43" r="68975" b="13636"/>
                    <a:stretch/>
                  </pic:blipFill>
                  <pic:spPr bwMode="auto">
                    <a:xfrm>
                      <a:off x="0" y="0"/>
                      <a:ext cx="1000338" cy="2304000"/>
                    </a:xfrm>
                    <a:prstGeom prst="rect">
                      <a:avLst/>
                    </a:prstGeom>
                    <a:noFill/>
                    <a:ln>
                      <a:noFill/>
                    </a:ln>
                    <a:extLst>
                      <a:ext uri="{53640926-AAD7-44D8-BBD7-CCE9431645EC}">
                        <a14:shadowObscured xmlns:a14="http://schemas.microsoft.com/office/drawing/2010/main"/>
                      </a:ext>
                    </a:extLst>
                  </pic:spPr>
                </pic:pic>
              </a:graphicData>
            </a:graphic>
          </wp:inline>
        </w:drawing>
      </w:r>
      <w:r w:rsidR="00D94569">
        <w:rPr>
          <w:rFonts w:asciiTheme="majorBidi" w:hAnsiTheme="majorBidi" w:cstheme="majorBidi"/>
          <w:noProof/>
          <w:sz w:val="24"/>
        </w:rPr>
        <w:t xml:space="preserve"> </w:t>
      </w:r>
      <w:r w:rsidR="00BF3B43" w:rsidRPr="00CF3466">
        <w:rPr>
          <w:rFonts w:asciiTheme="majorBidi" w:hAnsiTheme="majorBidi" w:cstheme="majorBidi"/>
          <w:noProof/>
          <w:sz w:val="24"/>
        </w:rPr>
        <w:drawing>
          <wp:inline distT="0" distB="0" distL="0" distR="0" wp14:anchorId="7E098D52" wp14:editId="4F7F7C52">
            <wp:extent cx="716657" cy="2268000"/>
            <wp:effectExtent l="0" t="0" r="7620"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2401" b="13636"/>
                    <a:stretch/>
                  </pic:blipFill>
                  <pic:spPr bwMode="auto">
                    <a:xfrm>
                      <a:off x="0" y="0"/>
                      <a:ext cx="716657" cy="2268000"/>
                    </a:xfrm>
                    <a:prstGeom prst="rect">
                      <a:avLst/>
                    </a:prstGeom>
                    <a:noFill/>
                    <a:ln>
                      <a:noFill/>
                    </a:ln>
                    <a:extLst>
                      <a:ext uri="{53640926-AAD7-44D8-BBD7-CCE9431645EC}">
                        <a14:shadowObscured xmlns:a14="http://schemas.microsoft.com/office/drawing/2010/main"/>
                      </a:ext>
                    </a:extLst>
                  </pic:spPr>
                </pic:pic>
              </a:graphicData>
            </a:graphic>
          </wp:inline>
        </w:drawing>
      </w:r>
      <w:r w:rsidR="00BF3B43" w:rsidRPr="00CF3466">
        <w:rPr>
          <w:rFonts w:asciiTheme="majorBidi" w:hAnsiTheme="majorBidi" w:cstheme="majorBidi"/>
          <w:noProof/>
          <w:sz w:val="24"/>
        </w:rPr>
        <w:drawing>
          <wp:inline distT="0" distB="0" distL="0" distR="0" wp14:anchorId="473BB30B" wp14:editId="58508BA1">
            <wp:extent cx="1000371" cy="2304000"/>
            <wp:effectExtent l="0" t="0" r="9525" b="127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262" r="24556" b="13636"/>
                    <a:stretch/>
                  </pic:blipFill>
                  <pic:spPr bwMode="auto">
                    <a:xfrm>
                      <a:off x="0" y="0"/>
                      <a:ext cx="1000371" cy="2304000"/>
                    </a:xfrm>
                    <a:prstGeom prst="rect">
                      <a:avLst/>
                    </a:prstGeom>
                    <a:noFill/>
                    <a:ln>
                      <a:noFill/>
                    </a:ln>
                    <a:extLst>
                      <a:ext uri="{53640926-AAD7-44D8-BBD7-CCE9431645EC}">
                        <a14:shadowObscured xmlns:a14="http://schemas.microsoft.com/office/drawing/2010/main"/>
                      </a:ext>
                    </a:extLst>
                  </pic:spPr>
                </pic:pic>
              </a:graphicData>
            </a:graphic>
          </wp:inline>
        </w:drawing>
      </w:r>
      <w:r w:rsidR="00D94569">
        <w:rPr>
          <w:rFonts w:asciiTheme="majorBidi" w:hAnsiTheme="majorBidi" w:cstheme="majorBidi"/>
          <w:noProof/>
          <w:sz w:val="24"/>
        </w:rPr>
        <w:t xml:space="preserve">  </w:t>
      </w:r>
      <w:r>
        <w:rPr>
          <w:rFonts w:asciiTheme="majorBidi" w:hAnsiTheme="majorBidi" w:cstheme="majorBidi"/>
          <w:b w:val="0"/>
          <w:noProof/>
          <w:sz w:val="24"/>
        </w:rPr>
        <w:t xml:space="preserve">    </w:t>
      </w:r>
      <w:r>
        <w:rPr>
          <w:rFonts w:asciiTheme="majorBidi" w:hAnsiTheme="majorBidi" w:cstheme="majorBidi"/>
          <w:b w:val="0"/>
          <w:noProof/>
          <w:sz w:val="24"/>
        </w:rPr>
        <w:drawing>
          <wp:inline distT="0" distB="0" distL="0" distR="0" wp14:anchorId="229BD69B" wp14:editId="125487DA">
            <wp:extent cx="2964112" cy="2268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4112" cy="2268000"/>
                    </a:xfrm>
                    <a:prstGeom prst="rect">
                      <a:avLst/>
                    </a:prstGeom>
                    <a:noFill/>
                    <a:ln>
                      <a:noFill/>
                    </a:ln>
                  </pic:spPr>
                </pic:pic>
              </a:graphicData>
            </a:graphic>
          </wp:inline>
        </w:drawing>
      </w:r>
      <w:r w:rsidR="00BF3B43" w:rsidRPr="00BF3B43">
        <w:rPr>
          <w:noProof/>
        </w:rPr>
        <w:t xml:space="preserve"> </w:t>
      </w:r>
      <w:r w:rsidR="00BF3B43">
        <w:rPr>
          <w:noProof/>
        </w:rPr>
        <w:lastRenderedPageBreak/>
        <w:drawing>
          <wp:inline distT="0" distB="0" distL="0" distR="0" wp14:anchorId="766D1F2A" wp14:editId="4D72B284">
            <wp:extent cx="45720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8F800D6" w14:textId="5EB2E0DD" w:rsidR="00CD701D" w:rsidRPr="00CF3466" w:rsidRDefault="00D94569" w:rsidP="00CD701D">
      <w:pPr>
        <w:pStyle w:val="1"/>
        <w:numPr>
          <w:ilvl w:val="0"/>
          <w:numId w:val="0"/>
        </w:numPr>
        <w:spacing w:before="60" w:after="60" w:line="240" w:lineRule="auto"/>
        <w:rPr>
          <w:rFonts w:asciiTheme="majorBidi" w:hAnsiTheme="majorBidi" w:cstheme="majorBidi"/>
          <w:b w:val="0"/>
          <w:sz w:val="24"/>
        </w:rPr>
      </w:pPr>
      <w:r>
        <w:rPr>
          <w:rFonts w:asciiTheme="majorBidi" w:hAnsiTheme="majorBidi" w:cstheme="majorBidi"/>
          <w:b w:val="0"/>
          <w:sz w:val="24"/>
          <w:lang w:val="en-CA"/>
        </w:rPr>
        <w:t xml:space="preserve">      (a</w:t>
      </w:r>
      <w:r w:rsidR="00CD701D" w:rsidRPr="001A21F8">
        <w:rPr>
          <w:rFonts w:asciiTheme="majorBidi" w:hAnsiTheme="majorBidi" w:cstheme="majorBidi"/>
          <w:b w:val="0"/>
          <w:sz w:val="24"/>
          <w:lang w:val="en-CA"/>
        </w:rPr>
        <w:t>)</w:t>
      </w:r>
      <w:r w:rsidR="00CD701D" w:rsidRPr="001A21F8">
        <w:rPr>
          <w:rFonts w:asciiTheme="majorBidi" w:hAnsiTheme="majorBidi" w:cstheme="majorBidi" w:hint="cs"/>
          <w:b w:val="0"/>
          <w:sz w:val="24"/>
          <w:rtl/>
        </w:rPr>
        <w:t xml:space="preserve">       </w:t>
      </w:r>
      <w:r w:rsidR="00CD701D" w:rsidRPr="001A21F8">
        <w:rPr>
          <w:rFonts w:asciiTheme="majorBidi" w:hAnsiTheme="majorBidi" w:cstheme="majorBidi"/>
          <w:b w:val="0"/>
          <w:sz w:val="24"/>
        </w:rPr>
        <w:t xml:space="preserve">             </w:t>
      </w:r>
      <w:r>
        <w:rPr>
          <w:rFonts w:asciiTheme="majorBidi" w:hAnsiTheme="majorBidi" w:cstheme="majorBidi"/>
          <w:b w:val="0"/>
          <w:sz w:val="24"/>
        </w:rPr>
        <w:t xml:space="preserve"> </w:t>
      </w:r>
      <w:r w:rsidR="00CD701D" w:rsidRPr="001A21F8">
        <w:rPr>
          <w:rFonts w:asciiTheme="majorBidi" w:hAnsiTheme="majorBidi" w:cstheme="majorBidi"/>
          <w:b w:val="0"/>
          <w:sz w:val="24"/>
        </w:rPr>
        <w:t xml:space="preserve">   </w:t>
      </w:r>
      <w:proofErr w:type="gramStart"/>
      <w:r w:rsidR="00CD701D" w:rsidRPr="001A21F8">
        <w:rPr>
          <w:rFonts w:asciiTheme="majorBidi" w:hAnsiTheme="majorBidi" w:cstheme="majorBidi"/>
          <w:b w:val="0"/>
          <w:sz w:val="24"/>
        </w:rPr>
        <w:t>(b)</w:t>
      </w:r>
      <w:r w:rsidR="00CD701D" w:rsidRPr="001A21F8">
        <w:rPr>
          <w:rFonts w:asciiTheme="majorBidi" w:hAnsiTheme="majorBidi" w:cstheme="majorBidi" w:hint="cs"/>
          <w:b w:val="0"/>
          <w:sz w:val="24"/>
          <w:rtl/>
        </w:rPr>
        <w:t xml:space="preserve">                 </w:t>
      </w:r>
      <w:r w:rsidR="00CD701D" w:rsidRPr="001A21F8">
        <w:rPr>
          <w:rFonts w:asciiTheme="majorBidi" w:hAnsiTheme="majorBidi" w:cstheme="majorBidi"/>
          <w:b w:val="0"/>
          <w:sz w:val="24"/>
        </w:rPr>
        <w:t xml:space="preserve">           </w:t>
      </w:r>
      <w:r>
        <w:rPr>
          <w:rFonts w:asciiTheme="majorBidi" w:hAnsiTheme="majorBidi" w:cstheme="majorBidi"/>
          <w:b w:val="0"/>
          <w:sz w:val="24"/>
        </w:rPr>
        <w:t xml:space="preserve">                                                    (c)</w:t>
      </w:r>
      <w:proofErr w:type="gramEnd"/>
      <w:r w:rsidR="00CD701D" w:rsidRPr="001A21F8">
        <w:rPr>
          <w:rFonts w:asciiTheme="majorBidi" w:hAnsiTheme="majorBidi" w:cstheme="majorBidi"/>
          <w:b w:val="0"/>
          <w:sz w:val="24"/>
        </w:rPr>
        <w:t xml:space="preserve">      </w:t>
      </w:r>
    </w:p>
    <w:p w14:paraId="08C44DD1" w14:textId="5C1102FE" w:rsidR="00676382" w:rsidRDefault="00676382" w:rsidP="00CD701D">
      <w:pPr>
        <w:pStyle w:val="1"/>
        <w:numPr>
          <w:ilvl w:val="0"/>
          <w:numId w:val="0"/>
        </w:numPr>
        <w:spacing w:after="360" w:line="240" w:lineRule="auto"/>
        <w:jc w:val="center"/>
        <w:rPr>
          <w:rFonts w:asciiTheme="majorBidi" w:hAnsiTheme="majorBidi" w:cstheme="majorBidi"/>
          <w:b w:val="0"/>
          <w:sz w:val="24"/>
          <w:rtl/>
        </w:rPr>
      </w:pPr>
      <w:r w:rsidRPr="001A21F8">
        <w:rPr>
          <w:rFonts w:asciiTheme="majorBidi" w:hAnsiTheme="majorBidi" w:cstheme="majorBidi"/>
          <w:bCs/>
          <w:sz w:val="24"/>
        </w:rPr>
        <w:t>Fig</w:t>
      </w:r>
      <w:r w:rsidR="001A21F8" w:rsidRPr="001A21F8">
        <w:rPr>
          <w:rFonts w:asciiTheme="majorBidi" w:hAnsiTheme="majorBidi" w:cstheme="majorBidi"/>
          <w:bCs/>
          <w:sz w:val="24"/>
        </w:rPr>
        <w:t>. 8.</w:t>
      </w:r>
      <w:r w:rsidRPr="001A21F8">
        <w:rPr>
          <w:rFonts w:asciiTheme="majorBidi" w:hAnsiTheme="majorBidi" w:cstheme="majorBidi"/>
          <w:bCs/>
          <w:sz w:val="24"/>
        </w:rPr>
        <w:t xml:space="preserve"> </w:t>
      </w:r>
      <w:r w:rsidR="00C35694" w:rsidRPr="00CF3466">
        <w:rPr>
          <w:rFonts w:asciiTheme="majorBidi" w:hAnsiTheme="majorBidi" w:cstheme="majorBidi"/>
          <w:b w:val="0"/>
          <w:sz w:val="24"/>
        </w:rPr>
        <w:t xml:space="preserve">The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00C35694" w:rsidRPr="00CF3466">
        <w:rPr>
          <w:rFonts w:asciiTheme="majorBidi" w:hAnsiTheme="majorBidi" w:cstheme="majorBidi"/>
          <w:b w:val="0"/>
          <w:sz w:val="24"/>
        </w:rPr>
        <w:t xml:space="preserve"> </w:t>
      </w:r>
      <w:r w:rsidR="00C35694">
        <w:rPr>
          <w:rFonts w:asciiTheme="majorBidi" w:hAnsiTheme="majorBidi" w:cstheme="majorBidi"/>
          <w:b w:val="0"/>
          <w:sz w:val="24"/>
        </w:rPr>
        <w:t>contours on the boundaries of the polymer cell obtained by (a) the traditional FE simulations</w:t>
      </w:r>
      <w:r w:rsidR="007E2E89">
        <w:rPr>
          <w:rFonts w:asciiTheme="majorBidi" w:hAnsiTheme="majorBidi" w:cstheme="majorBidi"/>
          <w:b w:val="0"/>
          <w:sz w:val="24"/>
        </w:rPr>
        <w:t xml:space="preserve">, </w:t>
      </w:r>
      <w:r w:rsidR="00C35694">
        <w:rPr>
          <w:rFonts w:asciiTheme="majorBidi" w:hAnsiTheme="majorBidi" w:cstheme="majorBidi"/>
          <w:b w:val="0"/>
          <w:sz w:val="24"/>
        </w:rPr>
        <w:t>(b) the immersed FE simulations</w:t>
      </w:r>
      <w:r w:rsidR="007E2E89">
        <w:rPr>
          <w:rFonts w:asciiTheme="majorBidi" w:hAnsiTheme="majorBidi" w:cstheme="majorBidi"/>
          <w:b w:val="0"/>
          <w:sz w:val="24"/>
        </w:rPr>
        <w:t xml:space="preserve">, and (c) the variation of </w:t>
      </w:r>
      <m:oMath>
        <m:sSub>
          <m:sSubPr>
            <m:ctrlPr>
              <w:rPr>
                <w:rFonts w:ascii="Cambria Math" w:hAnsi="Cambria Math" w:cstheme="majorBidi"/>
                <w:b w:val="0"/>
                <w:i/>
                <w:sz w:val="24"/>
              </w:rPr>
            </m:ctrlPr>
          </m:sSubPr>
          <m:e>
            <m:r>
              <m:rPr>
                <m:nor/>
              </m:rPr>
              <w:rPr>
                <w:rFonts w:asciiTheme="majorBidi" w:hAnsiTheme="majorBidi" w:cstheme="majorBidi"/>
                <w:b w:val="0"/>
                <w:i/>
                <w:sz w:val="24"/>
              </w:rPr>
              <m:t>σ</m:t>
            </m:r>
          </m:e>
          <m:sub>
            <m:r>
              <m:rPr>
                <m:nor/>
              </m:rPr>
              <w:rPr>
                <w:rFonts w:asciiTheme="majorBidi" w:hAnsiTheme="majorBidi" w:cstheme="majorBidi"/>
                <w:b w:val="0"/>
                <w:i/>
                <w:sz w:val="24"/>
              </w:rPr>
              <m:t>zz</m:t>
            </m:r>
          </m:sub>
        </m:sSub>
      </m:oMath>
      <w:r w:rsidR="007E2E89">
        <w:rPr>
          <w:rFonts w:asciiTheme="majorBidi" w:hAnsiTheme="majorBidi" w:cstheme="majorBidi"/>
          <w:b w:val="0"/>
          <w:sz w:val="24"/>
        </w:rPr>
        <w:t xml:space="preserve"> at the </w:t>
      </w:r>
      <w:r w:rsidR="00B03EB3">
        <w:rPr>
          <w:rFonts w:asciiTheme="majorBidi" w:hAnsiTheme="majorBidi" w:cstheme="majorBidi"/>
          <w:b w:val="0"/>
          <w:sz w:val="24"/>
        </w:rPr>
        <w:t>polymer boundary</w:t>
      </w:r>
      <w:r w:rsidR="007E2E89">
        <w:rPr>
          <w:rFonts w:asciiTheme="majorBidi" w:hAnsiTheme="majorBidi" w:cstheme="majorBidi"/>
          <w:b w:val="0"/>
          <w:sz w:val="24"/>
        </w:rPr>
        <w:t xml:space="preserve"> along the axial direction (the path is shown in fig. 8(a)).</w:t>
      </w:r>
    </w:p>
    <w:p w14:paraId="04D477AB" w14:textId="7404819E" w:rsidR="00823FA3" w:rsidRPr="00CF3466" w:rsidRDefault="00823FA3" w:rsidP="00823FA3">
      <w:pPr>
        <w:pStyle w:val="2"/>
        <w:ind w:left="426" w:hanging="426"/>
        <w:jc w:val="both"/>
        <w:rPr>
          <w:rFonts w:asciiTheme="majorBidi" w:hAnsiTheme="majorBidi" w:cstheme="majorBidi"/>
        </w:rPr>
      </w:pPr>
      <w:r>
        <w:rPr>
          <w:rFonts w:asciiTheme="majorBidi" w:hAnsiTheme="majorBidi" w:cstheme="majorBidi"/>
        </w:rPr>
        <w:t>V</w:t>
      </w:r>
      <w:r w:rsidRPr="00CF3466">
        <w:rPr>
          <w:rFonts w:asciiTheme="majorBidi" w:hAnsiTheme="majorBidi" w:cstheme="majorBidi"/>
        </w:rPr>
        <w:t>alidation</w:t>
      </w:r>
      <w:r>
        <w:rPr>
          <w:rFonts w:asciiTheme="majorBidi" w:hAnsiTheme="majorBidi" w:cstheme="majorBidi"/>
        </w:rPr>
        <w:t xml:space="preserve"> of an RVE reinforced with randomly dispersed </w:t>
      </w:r>
      <w:r w:rsidRPr="00CF3466">
        <w:rPr>
          <w:rFonts w:asciiTheme="majorBidi" w:hAnsiTheme="majorBidi" w:cstheme="majorBidi"/>
        </w:rPr>
        <w:t>CNT</w:t>
      </w:r>
      <w:r>
        <w:rPr>
          <w:rFonts w:asciiTheme="majorBidi" w:hAnsiTheme="majorBidi" w:cstheme="majorBidi"/>
        </w:rPr>
        <w:t>s</w:t>
      </w:r>
    </w:p>
    <w:p w14:paraId="475E09BC" w14:textId="1DE26DE1" w:rsidR="00676382" w:rsidRDefault="00823FA3" w:rsidP="009E350C">
      <w:pPr>
        <w:pStyle w:val="1"/>
        <w:numPr>
          <w:ilvl w:val="0"/>
          <w:numId w:val="0"/>
        </w:numPr>
        <w:spacing w:before="120"/>
        <w:rPr>
          <w:rFonts w:asciiTheme="majorBidi" w:hAnsiTheme="majorBidi" w:cstheme="majorBidi"/>
          <w:b w:val="0"/>
          <w:sz w:val="24"/>
        </w:rPr>
      </w:pPr>
      <w:r>
        <w:rPr>
          <w:rFonts w:asciiTheme="majorBidi" w:hAnsiTheme="majorBidi" w:cstheme="majorBidi"/>
          <w:b w:val="0"/>
          <w:sz w:val="24"/>
        </w:rPr>
        <w:t xml:space="preserve">In this section, we tested out immersed FE approach against a more complicated problem by modeling RVEs reinforced with randomly dispersed CNTs. </w:t>
      </w:r>
      <w:r w:rsidR="00676382" w:rsidRPr="00CF3466">
        <w:rPr>
          <w:rFonts w:asciiTheme="majorBidi" w:hAnsiTheme="majorBidi" w:cstheme="majorBidi"/>
          <w:b w:val="0"/>
          <w:sz w:val="24"/>
        </w:rPr>
        <w:t xml:space="preserve">In this example, the </w:t>
      </w:r>
      <w:r>
        <w:rPr>
          <w:rFonts w:asciiTheme="majorBidi" w:hAnsiTheme="majorBidi" w:cstheme="majorBidi"/>
          <w:b w:val="0"/>
          <w:sz w:val="24"/>
        </w:rPr>
        <w:t>i</w:t>
      </w:r>
      <w:r w:rsidR="00676382" w:rsidRPr="00CF3466">
        <w:rPr>
          <w:rFonts w:asciiTheme="majorBidi" w:hAnsiTheme="majorBidi" w:cstheme="majorBidi"/>
          <w:b w:val="0"/>
          <w:sz w:val="24"/>
        </w:rPr>
        <w:t xml:space="preserve">mmersed and traditional FE models of </w:t>
      </w:r>
      <w:r>
        <w:rPr>
          <w:rFonts w:asciiTheme="majorBidi" w:hAnsiTheme="majorBidi" w:cstheme="majorBidi"/>
          <w:b w:val="0"/>
          <w:sz w:val="24"/>
        </w:rPr>
        <w:t>nano</w:t>
      </w:r>
      <w:r w:rsidR="00676382" w:rsidRPr="00CF3466">
        <w:rPr>
          <w:rFonts w:asciiTheme="majorBidi" w:hAnsiTheme="majorBidi" w:cstheme="majorBidi"/>
          <w:b w:val="0"/>
          <w:sz w:val="24"/>
        </w:rPr>
        <w:t xml:space="preserve">composites </w:t>
      </w:r>
      <w:r>
        <w:rPr>
          <w:rFonts w:asciiTheme="majorBidi" w:hAnsiTheme="majorBidi" w:cstheme="majorBidi"/>
          <w:b w:val="0"/>
          <w:sz w:val="24"/>
        </w:rPr>
        <w:t>reinforced with</w:t>
      </w:r>
      <w:r w:rsidR="00676382" w:rsidRPr="00CF3466">
        <w:rPr>
          <w:rFonts w:asciiTheme="majorBidi" w:hAnsiTheme="majorBidi" w:cstheme="majorBidi"/>
          <w:b w:val="0"/>
          <w:sz w:val="24"/>
        </w:rPr>
        <w:t xml:space="preserve"> different volume fractions are created. The material properties </w:t>
      </w:r>
      <w:r w:rsidR="005238DB">
        <w:rPr>
          <w:rFonts w:asciiTheme="majorBidi" w:hAnsiTheme="majorBidi" w:cstheme="majorBidi"/>
          <w:b w:val="0"/>
          <w:sz w:val="24"/>
        </w:rPr>
        <w:t xml:space="preserve">and CNT type </w:t>
      </w:r>
      <w:r w:rsidR="00676382" w:rsidRPr="00CF3466">
        <w:rPr>
          <w:rFonts w:asciiTheme="majorBidi" w:hAnsiTheme="majorBidi" w:cstheme="majorBidi"/>
          <w:b w:val="0"/>
          <w:sz w:val="24"/>
        </w:rPr>
        <w:t xml:space="preserve">are </w:t>
      </w:r>
      <w:r w:rsidR="005238DB">
        <w:rPr>
          <w:rFonts w:asciiTheme="majorBidi" w:hAnsiTheme="majorBidi" w:cstheme="majorBidi"/>
          <w:b w:val="0"/>
          <w:sz w:val="24"/>
        </w:rPr>
        <w:t xml:space="preserve">similar to those used </w:t>
      </w:r>
      <w:r w:rsidR="00676382" w:rsidRPr="00CF3466">
        <w:rPr>
          <w:rFonts w:asciiTheme="majorBidi" w:hAnsiTheme="majorBidi" w:cstheme="majorBidi"/>
          <w:b w:val="0"/>
          <w:sz w:val="24"/>
        </w:rPr>
        <w:t xml:space="preserve">in Section </w:t>
      </w:r>
      <w:r w:rsidR="00676382" w:rsidRPr="00CF3466">
        <w:rPr>
          <w:rFonts w:asciiTheme="majorBidi" w:hAnsiTheme="majorBidi" w:cstheme="majorBidi"/>
          <w:b w:val="0"/>
          <w:sz w:val="24"/>
        </w:rPr>
        <w:fldChar w:fldCharType="begin"/>
      </w:r>
      <w:r w:rsidR="00676382" w:rsidRPr="00CF3466">
        <w:rPr>
          <w:rFonts w:asciiTheme="majorBidi" w:hAnsiTheme="majorBidi" w:cstheme="majorBidi"/>
          <w:b w:val="0"/>
          <w:sz w:val="24"/>
        </w:rPr>
        <w:instrText xml:space="preserve"> REF _Ref532104668 \r \h  \* MERGEFORMAT </w:instrText>
      </w:r>
      <w:r w:rsidR="00676382" w:rsidRPr="00CF3466">
        <w:rPr>
          <w:rFonts w:asciiTheme="majorBidi" w:hAnsiTheme="majorBidi" w:cstheme="majorBidi"/>
          <w:b w:val="0"/>
          <w:sz w:val="24"/>
        </w:rPr>
      </w:r>
      <w:r w:rsidR="00676382" w:rsidRPr="00CF3466">
        <w:rPr>
          <w:rFonts w:asciiTheme="majorBidi" w:hAnsiTheme="majorBidi" w:cstheme="majorBidi"/>
          <w:b w:val="0"/>
          <w:sz w:val="24"/>
        </w:rPr>
        <w:fldChar w:fldCharType="separate"/>
      </w:r>
      <w:r w:rsidR="00EA5FF6">
        <w:rPr>
          <w:rFonts w:asciiTheme="majorBidi" w:hAnsiTheme="majorBidi" w:cstheme="majorBidi"/>
          <w:b w:val="0"/>
          <w:sz w:val="24"/>
          <w:cs/>
        </w:rPr>
        <w:t>‎</w:t>
      </w:r>
      <w:r w:rsidR="00EA5FF6">
        <w:rPr>
          <w:rFonts w:asciiTheme="majorBidi" w:hAnsiTheme="majorBidi" w:cstheme="majorBidi"/>
          <w:b w:val="0"/>
          <w:sz w:val="24"/>
        </w:rPr>
        <w:t>3.1</w:t>
      </w:r>
      <w:r w:rsidR="00676382" w:rsidRPr="00CF3466">
        <w:rPr>
          <w:rFonts w:asciiTheme="majorBidi" w:hAnsiTheme="majorBidi" w:cstheme="majorBidi"/>
          <w:b w:val="0"/>
          <w:sz w:val="24"/>
        </w:rPr>
        <w:fldChar w:fldCharType="end"/>
      </w:r>
      <w:r w:rsidR="005238DB">
        <w:rPr>
          <w:rFonts w:asciiTheme="majorBidi" w:hAnsiTheme="majorBidi" w:cstheme="majorBidi"/>
          <w:b w:val="0"/>
          <w:sz w:val="24"/>
        </w:rPr>
        <w:t xml:space="preserve">. </w:t>
      </w:r>
      <w:r w:rsidR="003073DE">
        <w:rPr>
          <w:rFonts w:asciiTheme="majorBidi" w:hAnsiTheme="majorBidi" w:cstheme="majorBidi"/>
          <w:b w:val="0"/>
          <w:sz w:val="24"/>
        </w:rPr>
        <w:t>C</w:t>
      </w:r>
      <w:r w:rsidR="005238DB">
        <w:rPr>
          <w:rFonts w:asciiTheme="majorBidi" w:hAnsiTheme="majorBidi" w:cstheme="majorBidi"/>
          <w:b w:val="0"/>
          <w:sz w:val="24"/>
        </w:rPr>
        <w:t xml:space="preserve">ubic </w:t>
      </w:r>
      <w:r w:rsidR="00676382" w:rsidRPr="00CF3466">
        <w:rPr>
          <w:rFonts w:asciiTheme="majorBidi" w:hAnsiTheme="majorBidi" w:cstheme="majorBidi"/>
          <w:b w:val="0"/>
          <w:sz w:val="24"/>
        </w:rPr>
        <w:t>RVE</w:t>
      </w:r>
      <w:r w:rsidR="003073DE">
        <w:rPr>
          <w:rFonts w:asciiTheme="majorBidi" w:hAnsiTheme="majorBidi" w:cstheme="majorBidi"/>
          <w:b w:val="0"/>
          <w:sz w:val="24"/>
        </w:rPr>
        <w:t>s</w:t>
      </w:r>
      <w:r w:rsidR="00676382" w:rsidRPr="00CF3466">
        <w:rPr>
          <w:rFonts w:asciiTheme="majorBidi" w:hAnsiTheme="majorBidi" w:cstheme="majorBidi"/>
          <w:b w:val="0"/>
          <w:sz w:val="24"/>
        </w:rPr>
        <w:t xml:space="preserve"> </w:t>
      </w:r>
      <w:r w:rsidR="005238DB">
        <w:rPr>
          <w:rFonts w:asciiTheme="majorBidi" w:hAnsiTheme="majorBidi" w:cstheme="majorBidi"/>
          <w:b w:val="0"/>
          <w:sz w:val="24"/>
        </w:rPr>
        <w:t xml:space="preserve">of width </w:t>
      </w:r>
      <w:r w:rsidR="00676382" w:rsidRPr="00CF3466">
        <w:rPr>
          <w:rFonts w:asciiTheme="majorBidi" w:hAnsiTheme="majorBidi" w:cstheme="majorBidi"/>
          <w:b w:val="0"/>
          <w:sz w:val="24"/>
        </w:rPr>
        <w:t>70</w:t>
      </w:r>
      <w:r w:rsidR="005238DB">
        <w:rPr>
          <w:rFonts w:asciiTheme="majorBidi" w:hAnsiTheme="majorBidi" w:cstheme="majorBidi"/>
          <w:b w:val="0"/>
          <w:sz w:val="24"/>
        </w:rPr>
        <w:t xml:space="preserve"> </w:t>
      </w:r>
      <w:r w:rsidR="00676382" w:rsidRPr="00CF3466">
        <w:rPr>
          <w:rFonts w:asciiTheme="majorBidi" w:hAnsiTheme="majorBidi" w:cstheme="majorBidi"/>
          <w:b w:val="0"/>
          <w:sz w:val="24"/>
        </w:rPr>
        <w:t>nm</w:t>
      </w:r>
      <w:r w:rsidR="005238DB">
        <w:rPr>
          <w:rFonts w:asciiTheme="majorBidi" w:hAnsiTheme="majorBidi" w:cstheme="majorBidi"/>
          <w:b w:val="0"/>
          <w:sz w:val="24"/>
        </w:rPr>
        <w:t xml:space="preserve"> </w:t>
      </w:r>
      <w:r w:rsidR="003073DE">
        <w:rPr>
          <w:rFonts w:asciiTheme="majorBidi" w:hAnsiTheme="majorBidi" w:cstheme="majorBidi"/>
          <w:b w:val="0"/>
          <w:sz w:val="24"/>
        </w:rPr>
        <w:t>are</w:t>
      </w:r>
      <w:r w:rsidR="005238DB">
        <w:rPr>
          <w:rFonts w:asciiTheme="majorBidi" w:hAnsiTheme="majorBidi" w:cstheme="majorBidi"/>
          <w:b w:val="0"/>
          <w:sz w:val="24"/>
        </w:rPr>
        <w:t xml:space="preserve"> used in this analysis</w:t>
      </w:r>
      <w:r w:rsidR="002915E2">
        <w:rPr>
          <w:rFonts w:asciiTheme="majorBidi" w:hAnsiTheme="majorBidi" w:cstheme="majorBidi"/>
          <w:b w:val="0"/>
          <w:sz w:val="24"/>
        </w:rPr>
        <w:t>, where e</w:t>
      </w:r>
      <w:r w:rsidR="00676382" w:rsidRPr="00CF3466">
        <w:rPr>
          <w:rFonts w:asciiTheme="majorBidi" w:hAnsiTheme="majorBidi" w:cstheme="majorBidi"/>
          <w:b w:val="0"/>
          <w:sz w:val="24"/>
        </w:rPr>
        <w:t xml:space="preserve">ight different composites are </w:t>
      </w:r>
      <w:r w:rsidR="003073DE">
        <w:rPr>
          <w:rFonts w:asciiTheme="majorBidi" w:hAnsiTheme="majorBidi" w:cstheme="majorBidi"/>
          <w:b w:val="0"/>
          <w:sz w:val="24"/>
        </w:rPr>
        <w:t>modeled</w:t>
      </w:r>
      <w:r w:rsidR="00676382" w:rsidRPr="00CF3466">
        <w:rPr>
          <w:rFonts w:asciiTheme="majorBidi" w:hAnsiTheme="majorBidi" w:cstheme="majorBidi"/>
          <w:b w:val="0"/>
          <w:sz w:val="24"/>
        </w:rPr>
        <w:t xml:space="preserve"> with CNT volume fraction</w:t>
      </w:r>
      <w:r w:rsidR="004D74F5">
        <w:rPr>
          <w:rFonts w:asciiTheme="majorBidi" w:hAnsiTheme="majorBidi" w:cstheme="majorBidi"/>
          <w:b w:val="0"/>
          <w:sz w:val="24"/>
        </w:rPr>
        <w:t>s</w:t>
      </w:r>
      <w:r w:rsidR="00676382" w:rsidRPr="00CF3466">
        <w:rPr>
          <w:rFonts w:asciiTheme="majorBidi" w:hAnsiTheme="majorBidi" w:cstheme="majorBidi"/>
          <w:b w:val="0"/>
          <w:sz w:val="24"/>
        </w:rPr>
        <w:t xml:space="preserve"> </w:t>
      </w:r>
      <w:commentRangeStart w:id="14"/>
      <w:proofErr w:type="spellStart"/>
      <w:proofErr w:type="gramStart"/>
      <w:r w:rsidR="002915E2">
        <w:rPr>
          <w:rFonts w:asciiTheme="majorBidi" w:hAnsiTheme="majorBidi" w:cstheme="majorBidi"/>
          <w:b w:val="0"/>
          <w:sz w:val="24"/>
        </w:rPr>
        <w:t>vf</w:t>
      </w:r>
      <w:commentRangeEnd w:id="14"/>
      <w:proofErr w:type="spellEnd"/>
      <w:proofErr w:type="gramEnd"/>
      <w:r w:rsidR="002915E2">
        <w:rPr>
          <w:rStyle w:val="ac"/>
          <w:rFonts w:asciiTheme="minorHAnsi" w:eastAsiaTheme="minorHAnsi" w:hAnsiTheme="minorHAnsi" w:cstheme="minorBidi"/>
          <w:b w:val="0"/>
          <w:lang w:val="en-CA" w:eastAsia="en-US"/>
        </w:rPr>
        <w:commentReference w:id="14"/>
      </w:r>
      <w:r w:rsidR="00676382" w:rsidRPr="00CF3466">
        <w:rPr>
          <w:rFonts w:asciiTheme="majorBidi" w:hAnsiTheme="majorBidi" w:cstheme="majorBidi"/>
          <w:b w:val="0"/>
          <w:sz w:val="24"/>
        </w:rPr>
        <w:t xml:space="preserve"> varying from 0.025 to 0.2</w:t>
      </w:r>
      <w:r w:rsidR="004D74F5">
        <w:rPr>
          <w:rFonts w:asciiTheme="majorBidi" w:hAnsiTheme="majorBidi" w:cstheme="majorBidi"/>
          <w:b w:val="0"/>
          <w:sz w:val="24"/>
        </w:rPr>
        <w:t xml:space="preserve"> </w:t>
      </w:r>
      <w:r w:rsidR="00676382" w:rsidRPr="00CF3466">
        <w:rPr>
          <w:rFonts w:asciiTheme="majorBidi" w:hAnsiTheme="majorBidi" w:cstheme="majorBidi"/>
          <w:b w:val="0"/>
          <w:sz w:val="24"/>
        </w:rPr>
        <w:t>%. Fig.</w:t>
      </w:r>
      <w:r w:rsidR="004D74F5">
        <w:rPr>
          <w:rFonts w:asciiTheme="majorBidi" w:hAnsiTheme="majorBidi" w:cstheme="majorBidi"/>
          <w:b w:val="0"/>
          <w:sz w:val="24"/>
        </w:rPr>
        <w:t xml:space="preserve"> 9</w:t>
      </w:r>
      <w:r w:rsidR="00253B8D">
        <w:rPr>
          <w:rFonts w:asciiTheme="majorBidi" w:hAnsiTheme="majorBidi" w:cstheme="majorBidi"/>
          <w:b w:val="0"/>
          <w:sz w:val="24"/>
        </w:rPr>
        <w:t>(a)</w:t>
      </w:r>
      <w:r w:rsidR="00C63BF5">
        <w:rPr>
          <w:rFonts w:asciiTheme="majorBidi" w:hAnsiTheme="majorBidi" w:cstheme="majorBidi"/>
          <w:b w:val="0"/>
          <w:sz w:val="24"/>
        </w:rPr>
        <w:t>,</w:t>
      </w:r>
      <w:r w:rsidR="00253B8D">
        <w:rPr>
          <w:rFonts w:asciiTheme="majorBidi" w:hAnsiTheme="majorBidi" w:cstheme="majorBidi"/>
          <w:b w:val="0"/>
          <w:sz w:val="24"/>
        </w:rPr>
        <w:t xml:space="preserve"> (b), and (c)</w:t>
      </w:r>
      <w:r w:rsidR="00676382" w:rsidRPr="00CF3466">
        <w:rPr>
          <w:rFonts w:asciiTheme="majorBidi" w:hAnsiTheme="majorBidi" w:cstheme="majorBidi"/>
          <w:b w:val="0"/>
          <w:sz w:val="24"/>
        </w:rPr>
        <w:t xml:space="preserve"> show the </w:t>
      </w:r>
      <w:r w:rsidR="00FD61F7">
        <w:rPr>
          <w:rFonts w:asciiTheme="majorBidi" w:hAnsiTheme="majorBidi" w:cstheme="majorBidi"/>
          <w:b w:val="0"/>
          <w:sz w:val="24"/>
        </w:rPr>
        <w:t xml:space="preserve">RVEs reinforced with </w:t>
      </w:r>
      <w:r w:rsidR="00676382" w:rsidRPr="00CF3466">
        <w:rPr>
          <w:rFonts w:asciiTheme="majorBidi" w:hAnsiTheme="majorBidi" w:cstheme="majorBidi"/>
          <w:b w:val="0"/>
          <w:sz w:val="24"/>
        </w:rPr>
        <w:t xml:space="preserve">CNT at </w:t>
      </w:r>
      <w:proofErr w:type="spellStart"/>
      <w:r w:rsidR="00253B8D" w:rsidRPr="00FD61F7">
        <w:rPr>
          <w:rFonts w:asciiTheme="majorBidi" w:hAnsiTheme="majorBidi" w:cstheme="majorBidi"/>
          <w:b w:val="0"/>
          <w:sz w:val="28"/>
          <w:szCs w:val="28"/>
        </w:rPr>
        <w:t>v</w:t>
      </w:r>
      <w:r w:rsidR="00253B8D" w:rsidRPr="00FD61F7">
        <w:rPr>
          <w:rFonts w:asciiTheme="majorBidi" w:hAnsiTheme="majorBidi" w:cstheme="majorBidi"/>
          <w:b w:val="0"/>
          <w:sz w:val="22"/>
          <w:szCs w:val="22"/>
        </w:rPr>
        <w:t>f</w:t>
      </w:r>
      <w:proofErr w:type="spellEnd"/>
      <w:r w:rsidR="00FD61F7">
        <w:rPr>
          <w:rFonts w:asciiTheme="majorBidi" w:hAnsiTheme="majorBidi" w:cstheme="majorBidi"/>
          <w:b w:val="0"/>
          <w:sz w:val="24"/>
        </w:rPr>
        <w:t xml:space="preserve"> </w:t>
      </w:r>
      <w:r w:rsidR="00676382" w:rsidRPr="00CF3466">
        <w:rPr>
          <w:rFonts w:asciiTheme="majorBidi" w:hAnsiTheme="majorBidi" w:cstheme="majorBidi"/>
          <w:b w:val="0"/>
          <w:sz w:val="24"/>
        </w:rPr>
        <w:t>=</w:t>
      </w:r>
      <w:r w:rsidR="00FD61F7">
        <w:rPr>
          <w:rFonts w:asciiTheme="majorBidi" w:hAnsiTheme="majorBidi" w:cstheme="majorBidi"/>
          <w:b w:val="0"/>
          <w:sz w:val="24"/>
        </w:rPr>
        <w:t xml:space="preserve"> </w:t>
      </w:r>
      <w:r w:rsidR="00676382" w:rsidRPr="00CF3466">
        <w:rPr>
          <w:rFonts w:asciiTheme="majorBidi" w:hAnsiTheme="majorBidi" w:cstheme="majorBidi"/>
          <w:b w:val="0"/>
          <w:sz w:val="24"/>
        </w:rPr>
        <w:t>0.05, 0.1 and 0.2</w:t>
      </w:r>
      <w:r w:rsidR="00253B8D">
        <w:rPr>
          <w:rFonts w:asciiTheme="majorBidi" w:hAnsiTheme="majorBidi" w:cstheme="majorBidi"/>
          <w:b w:val="0"/>
          <w:sz w:val="24"/>
        </w:rPr>
        <w:t>%, respectively</w:t>
      </w:r>
      <w:r w:rsidR="00676382" w:rsidRPr="00CF3466">
        <w:rPr>
          <w:rFonts w:asciiTheme="majorBidi" w:hAnsiTheme="majorBidi" w:cstheme="majorBidi"/>
          <w:b w:val="0"/>
          <w:sz w:val="24"/>
        </w:rPr>
        <w:t xml:space="preserve">. </w:t>
      </w:r>
    </w:p>
    <w:p w14:paraId="49ED4E64" w14:textId="4066069C" w:rsidR="005D1E67" w:rsidRPr="00CF3466" w:rsidRDefault="005D1E67" w:rsidP="00062CF5">
      <w:pPr>
        <w:pStyle w:val="1"/>
        <w:numPr>
          <w:ilvl w:val="0"/>
          <w:numId w:val="0"/>
        </w:numPr>
        <w:spacing w:before="240"/>
        <w:rPr>
          <w:rFonts w:asciiTheme="majorBidi" w:hAnsiTheme="majorBidi" w:cstheme="majorBidi"/>
          <w:b w:val="0"/>
          <w:sz w:val="24"/>
        </w:rPr>
      </w:pPr>
      <w:r w:rsidRPr="00CF3466">
        <w:rPr>
          <w:rFonts w:asciiTheme="majorBidi" w:hAnsiTheme="majorBidi" w:cstheme="majorBidi"/>
          <w:noProof/>
          <w:sz w:val="24"/>
        </w:rPr>
        <w:drawing>
          <wp:inline distT="0" distB="0" distL="0" distR="0" wp14:anchorId="71806AE1" wp14:editId="252472DA">
            <wp:extent cx="1732547" cy="1932940"/>
            <wp:effectExtent l="0" t="0" r="1270" b="0"/>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7141" b="9506"/>
                    <a:stretch/>
                  </pic:blipFill>
                  <pic:spPr bwMode="auto">
                    <a:xfrm>
                      <a:off x="0" y="0"/>
                      <a:ext cx="1733074" cy="19335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val="0"/>
          <w:sz w:val="24"/>
        </w:rPr>
        <w:t xml:space="preserve">       </w:t>
      </w:r>
      <w:r>
        <w:rPr>
          <w:rFonts w:asciiTheme="majorBidi" w:hAnsiTheme="majorBidi" w:cstheme="majorBidi"/>
          <w:noProof/>
          <w:sz w:val="24"/>
        </w:rPr>
        <w:t xml:space="preserve">    </w:t>
      </w:r>
      <w:r w:rsidRPr="00CF3466">
        <w:rPr>
          <w:rFonts w:asciiTheme="majorBidi" w:hAnsiTheme="majorBidi" w:cstheme="majorBidi"/>
          <w:noProof/>
          <w:sz w:val="24"/>
        </w:rPr>
        <w:drawing>
          <wp:inline distT="0" distB="0" distL="0" distR="0" wp14:anchorId="6B2F3564" wp14:editId="1540B911">
            <wp:extent cx="1724292" cy="1924556"/>
            <wp:effectExtent l="0" t="0" r="0" b="0"/>
            <wp:docPr id="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626" r="33666" b="9882"/>
                    <a:stretch/>
                  </pic:blipFill>
                  <pic:spPr bwMode="auto">
                    <a:xfrm>
                      <a:off x="0" y="0"/>
                      <a:ext cx="1725142" cy="19255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sz w:val="24"/>
        </w:rPr>
        <w:t xml:space="preserve">             </w:t>
      </w:r>
      <w:r w:rsidRPr="00CF3466">
        <w:rPr>
          <w:rFonts w:asciiTheme="majorBidi" w:hAnsiTheme="majorBidi" w:cstheme="majorBidi"/>
          <w:noProof/>
          <w:sz w:val="24"/>
        </w:rPr>
        <w:lastRenderedPageBreak/>
        <w:drawing>
          <wp:inline distT="0" distB="0" distL="0" distR="0" wp14:anchorId="20A59B7B" wp14:editId="57BE9657">
            <wp:extent cx="1718738" cy="1924685"/>
            <wp:effectExtent l="0" t="0" r="0" b="0"/>
            <wp:docPr id="1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399" b="9882"/>
                    <a:stretch/>
                  </pic:blipFill>
                  <pic:spPr bwMode="auto">
                    <a:xfrm>
                      <a:off x="0" y="0"/>
                      <a:ext cx="1719470" cy="1925505"/>
                    </a:xfrm>
                    <a:prstGeom prst="rect">
                      <a:avLst/>
                    </a:prstGeom>
                    <a:noFill/>
                    <a:ln>
                      <a:noFill/>
                    </a:ln>
                    <a:extLst>
                      <a:ext uri="{53640926-AAD7-44D8-BBD7-CCE9431645EC}">
                        <a14:shadowObscured xmlns:a14="http://schemas.microsoft.com/office/drawing/2010/main"/>
                      </a:ext>
                    </a:extLst>
                  </pic:spPr>
                </pic:pic>
              </a:graphicData>
            </a:graphic>
          </wp:inline>
        </w:drawing>
      </w:r>
    </w:p>
    <w:p w14:paraId="495F9FEE" w14:textId="2C2828E6" w:rsidR="005F368D" w:rsidRPr="00FA1F20" w:rsidRDefault="00FA1F20" w:rsidP="00FA1F20">
      <w:pPr>
        <w:pStyle w:val="1"/>
        <w:numPr>
          <w:ilvl w:val="0"/>
          <w:numId w:val="0"/>
        </w:numPr>
        <w:ind w:firstLine="420"/>
        <w:jc w:val="left"/>
        <w:rPr>
          <w:rFonts w:asciiTheme="majorBidi" w:hAnsiTheme="majorBidi" w:cstheme="majorBidi"/>
          <w:bCs/>
          <w:sz w:val="24"/>
        </w:rPr>
      </w:pPr>
      <w:r w:rsidRPr="00FA1F20">
        <w:rPr>
          <w:rFonts w:asciiTheme="majorBidi" w:hAnsiTheme="majorBidi" w:cstheme="majorBidi"/>
          <w:bCs/>
          <w:sz w:val="24"/>
          <w:lang w:val="en-CA"/>
        </w:rPr>
        <w:t xml:space="preserve">             </w:t>
      </w:r>
      <w:r w:rsidR="005D1E67" w:rsidRPr="00FA1F20">
        <w:rPr>
          <w:rFonts w:asciiTheme="majorBidi" w:hAnsiTheme="majorBidi" w:cstheme="majorBidi"/>
          <w:bCs/>
          <w:sz w:val="24"/>
          <w:lang w:val="en-CA"/>
        </w:rPr>
        <w:t>(a)</w:t>
      </w:r>
      <w:r w:rsidR="005D1E67" w:rsidRPr="00FA1F20">
        <w:rPr>
          <w:rFonts w:asciiTheme="majorBidi" w:hAnsiTheme="majorBidi" w:cstheme="majorBidi" w:hint="cs"/>
          <w:bCs/>
          <w:sz w:val="24"/>
          <w:rtl/>
        </w:rPr>
        <w:t xml:space="preserve">       </w:t>
      </w:r>
      <w:r w:rsidR="005D1E67" w:rsidRPr="00FA1F20">
        <w:rPr>
          <w:rFonts w:asciiTheme="majorBidi" w:hAnsiTheme="majorBidi" w:cstheme="majorBidi"/>
          <w:bCs/>
          <w:sz w:val="24"/>
        </w:rPr>
        <w:t xml:space="preserve">             </w:t>
      </w:r>
      <w:r w:rsidRPr="00FA1F20">
        <w:rPr>
          <w:rFonts w:asciiTheme="majorBidi" w:hAnsiTheme="majorBidi" w:cstheme="majorBidi"/>
          <w:bCs/>
          <w:sz w:val="24"/>
        </w:rPr>
        <w:t xml:space="preserve">                         </w:t>
      </w:r>
      <w:r w:rsidR="005D1E67" w:rsidRPr="00FA1F20">
        <w:rPr>
          <w:rFonts w:asciiTheme="majorBidi" w:hAnsiTheme="majorBidi" w:cstheme="majorBidi"/>
          <w:bCs/>
          <w:sz w:val="24"/>
        </w:rPr>
        <w:t xml:space="preserve">    </w:t>
      </w:r>
      <w:proofErr w:type="gramStart"/>
      <w:r w:rsidR="005D1E67" w:rsidRPr="00FA1F20">
        <w:rPr>
          <w:rFonts w:asciiTheme="majorBidi" w:hAnsiTheme="majorBidi" w:cstheme="majorBidi"/>
          <w:bCs/>
          <w:sz w:val="24"/>
        </w:rPr>
        <w:t>(b)</w:t>
      </w:r>
      <w:r w:rsidR="005D1E67" w:rsidRPr="00FA1F20">
        <w:rPr>
          <w:rFonts w:asciiTheme="majorBidi" w:hAnsiTheme="majorBidi" w:cstheme="majorBidi" w:hint="cs"/>
          <w:bCs/>
          <w:sz w:val="24"/>
          <w:rtl/>
        </w:rPr>
        <w:t xml:space="preserve">                 </w:t>
      </w:r>
      <w:r w:rsidR="005D1E67" w:rsidRPr="00FA1F20">
        <w:rPr>
          <w:rFonts w:asciiTheme="majorBidi" w:hAnsiTheme="majorBidi" w:cstheme="majorBidi"/>
          <w:bCs/>
          <w:sz w:val="24"/>
        </w:rPr>
        <w:t xml:space="preserve">                       </w:t>
      </w:r>
      <w:r w:rsidRPr="00FA1F20">
        <w:rPr>
          <w:rFonts w:asciiTheme="majorBidi" w:hAnsiTheme="majorBidi" w:cstheme="majorBidi"/>
          <w:bCs/>
          <w:sz w:val="24"/>
        </w:rPr>
        <w:t xml:space="preserve">     </w:t>
      </w:r>
      <w:r w:rsidR="005D1E67" w:rsidRPr="00FA1F20">
        <w:rPr>
          <w:rFonts w:asciiTheme="majorBidi" w:hAnsiTheme="majorBidi" w:cstheme="majorBidi"/>
          <w:bCs/>
          <w:sz w:val="24"/>
        </w:rPr>
        <w:t xml:space="preserve">      (c)</w:t>
      </w:r>
      <w:proofErr w:type="gramEnd"/>
      <w:r w:rsidR="005D1E67" w:rsidRPr="00FA1F20">
        <w:rPr>
          <w:rFonts w:asciiTheme="majorBidi" w:hAnsiTheme="majorBidi" w:cstheme="majorBidi"/>
          <w:bCs/>
          <w:sz w:val="24"/>
        </w:rPr>
        <w:t xml:space="preserve">      </w:t>
      </w:r>
    </w:p>
    <w:p w14:paraId="3A12A983" w14:textId="342BC18E" w:rsidR="00676382" w:rsidRPr="00CF3466" w:rsidRDefault="00676382" w:rsidP="00062CF5">
      <w:pPr>
        <w:pStyle w:val="1"/>
        <w:numPr>
          <w:ilvl w:val="0"/>
          <w:numId w:val="0"/>
        </w:numPr>
        <w:spacing w:after="240" w:line="240" w:lineRule="auto"/>
        <w:jc w:val="center"/>
        <w:rPr>
          <w:rFonts w:asciiTheme="majorBidi" w:hAnsiTheme="majorBidi" w:cstheme="majorBidi"/>
          <w:b w:val="0"/>
          <w:sz w:val="24"/>
        </w:rPr>
      </w:pPr>
      <w:r w:rsidRPr="004D74F5">
        <w:rPr>
          <w:rFonts w:asciiTheme="majorBidi" w:hAnsiTheme="majorBidi" w:cstheme="majorBidi"/>
          <w:bCs/>
          <w:sz w:val="24"/>
        </w:rPr>
        <w:t>Fig</w:t>
      </w:r>
      <w:r w:rsidR="004D74F5" w:rsidRPr="004D74F5">
        <w:rPr>
          <w:rFonts w:asciiTheme="majorBidi" w:hAnsiTheme="majorBidi" w:cstheme="majorBidi"/>
          <w:bCs/>
          <w:sz w:val="24"/>
        </w:rPr>
        <w:t>. 9.</w:t>
      </w:r>
      <w:r w:rsidRPr="00CF3466">
        <w:rPr>
          <w:rFonts w:asciiTheme="majorBidi" w:hAnsiTheme="majorBidi" w:cstheme="majorBidi"/>
          <w:b w:val="0"/>
          <w:sz w:val="24"/>
        </w:rPr>
        <w:t xml:space="preserve"> </w:t>
      </w:r>
      <w:r w:rsidR="005D1E67">
        <w:rPr>
          <w:rFonts w:asciiTheme="majorBidi" w:hAnsiTheme="majorBidi" w:cstheme="majorBidi"/>
          <w:b w:val="0"/>
          <w:sz w:val="24"/>
        </w:rPr>
        <w:t xml:space="preserve">RVEs </w:t>
      </w:r>
      <w:r w:rsidR="003073DE">
        <w:rPr>
          <w:rFonts w:asciiTheme="majorBidi" w:hAnsiTheme="majorBidi" w:cstheme="majorBidi"/>
          <w:b w:val="0"/>
          <w:sz w:val="24"/>
        </w:rPr>
        <w:t xml:space="preserve">represent nanocomposites </w:t>
      </w:r>
      <w:r w:rsidR="005D1E67">
        <w:rPr>
          <w:rFonts w:asciiTheme="majorBidi" w:hAnsiTheme="majorBidi" w:cstheme="majorBidi"/>
          <w:b w:val="0"/>
          <w:sz w:val="24"/>
        </w:rPr>
        <w:t xml:space="preserve">reinforced with </w:t>
      </w:r>
      <w:r w:rsidRPr="00CF3466">
        <w:rPr>
          <w:rFonts w:asciiTheme="majorBidi" w:hAnsiTheme="majorBidi" w:cstheme="majorBidi"/>
          <w:b w:val="0"/>
          <w:sz w:val="24"/>
        </w:rPr>
        <w:t>CNT</w:t>
      </w:r>
      <w:r w:rsidR="005D1E67">
        <w:rPr>
          <w:rFonts w:asciiTheme="majorBidi" w:hAnsiTheme="majorBidi" w:cstheme="majorBidi"/>
          <w:b w:val="0"/>
          <w:sz w:val="24"/>
        </w:rPr>
        <w:t xml:space="preserve">s </w:t>
      </w:r>
      <w:r w:rsidRPr="00CF3466">
        <w:rPr>
          <w:rFonts w:asciiTheme="majorBidi" w:hAnsiTheme="majorBidi" w:cstheme="majorBidi"/>
          <w:b w:val="0"/>
          <w:sz w:val="24"/>
        </w:rPr>
        <w:t>with different volume fractions</w:t>
      </w:r>
      <w:r w:rsidR="00FA1F20">
        <w:rPr>
          <w:rFonts w:asciiTheme="majorBidi" w:hAnsiTheme="majorBidi" w:cstheme="majorBidi"/>
          <w:b w:val="0"/>
          <w:sz w:val="24"/>
        </w:rPr>
        <w:t xml:space="preserve">: (a) </w:t>
      </w:r>
      <w:proofErr w:type="spellStart"/>
      <w:r w:rsidR="00FA1F20" w:rsidRPr="00FD61F7">
        <w:rPr>
          <w:rFonts w:asciiTheme="majorBidi" w:hAnsiTheme="majorBidi" w:cstheme="majorBidi"/>
          <w:b w:val="0"/>
          <w:sz w:val="28"/>
          <w:szCs w:val="28"/>
        </w:rPr>
        <w:t>v</w:t>
      </w:r>
      <w:r w:rsidR="00FA1F20" w:rsidRPr="00FD61F7">
        <w:rPr>
          <w:rFonts w:asciiTheme="majorBidi" w:hAnsiTheme="majorBidi" w:cstheme="majorBidi"/>
          <w:b w:val="0"/>
          <w:sz w:val="22"/>
          <w:szCs w:val="22"/>
        </w:rPr>
        <w:t>f</w:t>
      </w:r>
      <w:proofErr w:type="spellEnd"/>
      <w:r w:rsidR="00FA1F20">
        <w:rPr>
          <w:rFonts w:asciiTheme="majorBidi" w:hAnsiTheme="majorBidi" w:cstheme="majorBidi"/>
          <w:b w:val="0"/>
          <w:sz w:val="24"/>
        </w:rPr>
        <w:t xml:space="preserve"> </w:t>
      </w:r>
      <w:r w:rsidR="00FA1F20" w:rsidRPr="00CF3466">
        <w:rPr>
          <w:rFonts w:asciiTheme="majorBidi" w:hAnsiTheme="majorBidi" w:cstheme="majorBidi"/>
          <w:b w:val="0"/>
          <w:sz w:val="24"/>
        </w:rPr>
        <w:t>=</w:t>
      </w:r>
      <w:r w:rsidR="00FA1F20">
        <w:rPr>
          <w:rFonts w:asciiTheme="majorBidi" w:hAnsiTheme="majorBidi" w:cstheme="majorBidi"/>
          <w:b w:val="0"/>
          <w:sz w:val="24"/>
        </w:rPr>
        <w:t xml:space="preserve"> </w:t>
      </w:r>
      <w:r w:rsidR="00FA1F20" w:rsidRPr="00CF3466">
        <w:rPr>
          <w:rFonts w:asciiTheme="majorBidi" w:hAnsiTheme="majorBidi" w:cstheme="majorBidi"/>
          <w:b w:val="0"/>
          <w:sz w:val="24"/>
        </w:rPr>
        <w:t>0.05</w:t>
      </w:r>
      <w:r w:rsidR="00FA1F20">
        <w:rPr>
          <w:rFonts w:asciiTheme="majorBidi" w:hAnsiTheme="majorBidi" w:cstheme="majorBidi"/>
          <w:b w:val="0"/>
          <w:sz w:val="24"/>
        </w:rPr>
        <w:t>%</w:t>
      </w:r>
      <w:r w:rsidR="00FA1F20" w:rsidRPr="00CF3466">
        <w:rPr>
          <w:rFonts w:asciiTheme="majorBidi" w:hAnsiTheme="majorBidi" w:cstheme="majorBidi"/>
          <w:b w:val="0"/>
          <w:sz w:val="24"/>
        </w:rPr>
        <w:t>,</w:t>
      </w:r>
      <w:r w:rsidR="00FA1F20">
        <w:rPr>
          <w:rFonts w:asciiTheme="majorBidi" w:hAnsiTheme="majorBidi" w:cstheme="majorBidi"/>
          <w:b w:val="0"/>
          <w:sz w:val="24"/>
        </w:rPr>
        <w:t xml:space="preserve"> (b)</w:t>
      </w:r>
      <w:r w:rsidR="00FA1F20" w:rsidRPr="00CF3466">
        <w:rPr>
          <w:rFonts w:asciiTheme="majorBidi" w:hAnsiTheme="majorBidi" w:cstheme="majorBidi"/>
          <w:b w:val="0"/>
          <w:sz w:val="24"/>
        </w:rPr>
        <w:t xml:space="preserve"> </w:t>
      </w:r>
      <w:proofErr w:type="spellStart"/>
      <w:r w:rsidR="00081D71" w:rsidRPr="00FD61F7">
        <w:rPr>
          <w:rFonts w:asciiTheme="majorBidi" w:hAnsiTheme="majorBidi" w:cstheme="majorBidi"/>
          <w:b w:val="0"/>
          <w:sz w:val="28"/>
          <w:szCs w:val="28"/>
        </w:rPr>
        <w:t>v</w:t>
      </w:r>
      <w:r w:rsidR="00081D71" w:rsidRPr="00FD61F7">
        <w:rPr>
          <w:rFonts w:asciiTheme="majorBidi" w:hAnsiTheme="majorBidi" w:cstheme="majorBidi"/>
          <w:b w:val="0"/>
          <w:sz w:val="22"/>
          <w:szCs w:val="22"/>
        </w:rPr>
        <w:t>f</w:t>
      </w:r>
      <w:proofErr w:type="spellEnd"/>
      <w:r w:rsidR="00081D71">
        <w:rPr>
          <w:rFonts w:asciiTheme="majorBidi" w:hAnsiTheme="majorBidi" w:cstheme="majorBidi"/>
          <w:b w:val="0"/>
          <w:sz w:val="24"/>
        </w:rPr>
        <w:t xml:space="preserve"> </w:t>
      </w:r>
      <w:r w:rsidR="00081D71" w:rsidRPr="00CF3466">
        <w:rPr>
          <w:rFonts w:asciiTheme="majorBidi" w:hAnsiTheme="majorBidi" w:cstheme="majorBidi"/>
          <w:b w:val="0"/>
          <w:sz w:val="24"/>
        </w:rPr>
        <w:t>=</w:t>
      </w:r>
      <w:r w:rsidR="00081D71">
        <w:rPr>
          <w:rFonts w:asciiTheme="majorBidi" w:hAnsiTheme="majorBidi" w:cstheme="majorBidi"/>
          <w:b w:val="0"/>
          <w:sz w:val="24"/>
        </w:rPr>
        <w:t xml:space="preserve"> </w:t>
      </w:r>
      <w:r w:rsidR="00FA1F20" w:rsidRPr="00CF3466">
        <w:rPr>
          <w:rFonts w:asciiTheme="majorBidi" w:hAnsiTheme="majorBidi" w:cstheme="majorBidi"/>
          <w:b w:val="0"/>
          <w:sz w:val="24"/>
        </w:rPr>
        <w:t>0.1</w:t>
      </w:r>
      <w:r w:rsidR="00FA1F20">
        <w:rPr>
          <w:rFonts w:asciiTheme="majorBidi" w:hAnsiTheme="majorBidi" w:cstheme="majorBidi"/>
          <w:b w:val="0"/>
          <w:sz w:val="24"/>
        </w:rPr>
        <w:t>%,</w:t>
      </w:r>
      <w:r w:rsidR="00FA1F20" w:rsidRPr="00CF3466">
        <w:rPr>
          <w:rFonts w:asciiTheme="majorBidi" w:hAnsiTheme="majorBidi" w:cstheme="majorBidi"/>
          <w:b w:val="0"/>
          <w:sz w:val="24"/>
        </w:rPr>
        <w:t xml:space="preserve"> and </w:t>
      </w:r>
      <w:r w:rsidR="00FA1F20">
        <w:rPr>
          <w:rFonts w:asciiTheme="majorBidi" w:hAnsiTheme="majorBidi" w:cstheme="majorBidi"/>
          <w:b w:val="0"/>
          <w:sz w:val="24"/>
        </w:rPr>
        <w:t xml:space="preserve">(c) </w:t>
      </w:r>
      <w:proofErr w:type="spellStart"/>
      <w:r w:rsidR="00081D71" w:rsidRPr="00FD61F7">
        <w:rPr>
          <w:rFonts w:asciiTheme="majorBidi" w:hAnsiTheme="majorBidi" w:cstheme="majorBidi"/>
          <w:b w:val="0"/>
          <w:sz w:val="28"/>
          <w:szCs w:val="28"/>
        </w:rPr>
        <w:t>v</w:t>
      </w:r>
      <w:r w:rsidR="00081D71" w:rsidRPr="00FD61F7">
        <w:rPr>
          <w:rFonts w:asciiTheme="majorBidi" w:hAnsiTheme="majorBidi" w:cstheme="majorBidi"/>
          <w:b w:val="0"/>
          <w:sz w:val="22"/>
          <w:szCs w:val="22"/>
        </w:rPr>
        <w:t>f</w:t>
      </w:r>
      <w:proofErr w:type="spellEnd"/>
      <w:r w:rsidR="00081D71">
        <w:rPr>
          <w:rFonts w:asciiTheme="majorBidi" w:hAnsiTheme="majorBidi" w:cstheme="majorBidi"/>
          <w:b w:val="0"/>
          <w:sz w:val="24"/>
        </w:rPr>
        <w:t xml:space="preserve"> </w:t>
      </w:r>
      <w:r w:rsidR="00081D71" w:rsidRPr="00CF3466">
        <w:rPr>
          <w:rFonts w:asciiTheme="majorBidi" w:hAnsiTheme="majorBidi" w:cstheme="majorBidi"/>
          <w:b w:val="0"/>
          <w:sz w:val="24"/>
        </w:rPr>
        <w:t>=</w:t>
      </w:r>
      <w:r w:rsidR="00081D71">
        <w:rPr>
          <w:rFonts w:asciiTheme="majorBidi" w:hAnsiTheme="majorBidi" w:cstheme="majorBidi"/>
          <w:b w:val="0"/>
          <w:sz w:val="24"/>
        </w:rPr>
        <w:t xml:space="preserve"> </w:t>
      </w:r>
      <w:r w:rsidR="00FA1F20" w:rsidRPr="00CF3466">
        <w:rPr>
          <w:rFonts w:asciiTheme="majorBidi" w:hAnsiTheme="majorBidi" w:cstheme="majorBidi"/>
          <w:b w:val="0"/>
          <w:sz w:val="24"/>
        </w:rPr>
        <w:t>0.2</w:t>
      </w:r>
      <w:r w:rsidR="00FA1F20">
        <w:rPr>
          <w:rFonts w:asciiTheme="majorBidi" w:hAnsiTheme="majorBidi" w:cstheme="majorBidi"/>
          <w:b w:val="0"/>
          <w:sz w:val="24"/>
        </w:rPr>
        <w:t>%,</w:t>
      </w:r>
    </w:p>
    <w:p w14:paraId="78FDD470" w14:textId="0BBD5C85" w:rsidR="00676382" w:rsidRPr="00CF3466" w:rsidRDefault="00676382" w:rsidP="00676382">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 xml:space="preserve">The </w:t>
      </w:r>
      <w:r w:rsidR="007F1666">
        <w:rPr>
          <w:rFonts w:asciiTheme="majorBidi" w:hAnsiTheme="majorBidi" w:cstheme="majorBidi"/>
          <w:b w:val="0"/>
          <w:sz w:val="24"/>
        </w:rPr>
        <w:t xml:space="preserve">elastic moduli </w:t>
      </w:r>
      <m:oMath>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11</m:t>
            </m:r>
          </m:sub>
        </m:sSub>
      </m:oMath>
      <w:r w:rsidRPr="00CF3466">
        <w:rPr>
          <w:rFonts w:asciiTheme="majorBidi" w:hAnsiTheme="majorBidi" w:cstheme="majorBidi"/>
          <w:b w:val="0"/>
          <w:sz w:val="24"/>
        </w:rPr>
        <w:t xml:space="preserve">, </w:t>
      </w:r>
      <m:oMath>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22</m:t>
            </m:r>
          </m:sub>
        </m:sSub>
      </m:oMath>
      <w:r w:rsidRPr="00CF3466">
        <w:rPr>
          <w:rFonts w:asciiTheme="majorBidi" w:hAnsiTheme="majorBidi" w:cstheme="majorBidi"/>
          <w:b w:val="0"/>
          <w:sz w:val="24"/>
        </w:rPr>
        <w:t xml:space="preserve"> and </w:t>
      </w:r>
      <m:oMath>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33</m:t>
            </m:r>
          </m:sub>
        </m:sSub>
      </m:oMath>
      <w:r w:rsidRPr="00CF3466">
        <w:rPr>
          <w:rFonts w:asciiTheme="majorBidi" w:hAnsiTheme="majorBidi" w:cstheme="majorBidi"/>
          <w:b w:val="0"/>
          <w:sz w:val="24"/>
        </w:rPr>
        <w:t xml:space="preserve"> of these </w:t>
      </w:r>
      <w:r w:rsidR="003073DE">
        <w:rPr>
          <w:rFonts w:asciiTheme="majorBidi" w:hAnsiTheme="majorBidi" w:cstheme="majorBidi"/>
          <w:b w:val="0"/>
          <w:sz w:val="24"/>
        </w:rPr>
        <w:t>RVEs</w:t>
      </w:r>
      <w:r w:rsidRPr="00CF3466">
        <w:rPr>
          <w:rFonts w:asciiTheme="majorBidi" w:hAnsiTheme="majorBidi" w:cstheme="majorBidi"/>
          <w:b w:val="0"/>
          <w:sz w:val="24"/>
        </w:rPr>
        <w:t xml:space="preserve"> are calculated by </w:t>
      </w:r>
      <w:r w:rsidR="00B97D0F">
        <w:rPr>
          <w:rFonts w:asciiTheme="majorBidi" w:hAnsiTheme="majorBidi" w:cstheme="majorBidi"/>
          <w:b w:val="0"/>
          <w:sz w:val="24"/>
        </w:rPr>
        <w:t>the i</w:t>
      </w:r>
      <w:r w:rsidRPr="00CF3466">
        <w:rPr>
          <w:rFonts w:asciiTheme="majorBidi" w:hAnsiTheme="majorBidi" w:cstheme="majorBidi"/>
          <w:b w:val="0"/>
          <w:sz w:val="24"/>
        </w:rPr>
        <w:t xml:space="preserve">mmersed and </w:t>
      </w:r>
      <w:r w:rsidR="00B97D0F">
        <w:rPr>
          <w:rFonts w:asciiTheme="majorBidi" w:hAnsiTheme="majorBidi" w:cstheme="majorBidi"/>
          <w:b w:val="0"/>
          <w:sz w:val="24"/>
        </w:rPr>
        <w:t xml:space="preserve">the </w:t>
      </w:r>
      <w:r w:rsidRPr="00CF3466">
        <w:rPr>
          <w:rFonts w:asciiTheme="majorBidi" w:hAnsiTheme="majorBidi" w:cstheme="majorBidi"/>
          <w:b w:val="0"/>
          <w:sz w:val="24"/>
        </w:rPr>
        <w:t xml:space="preserve">traditional FE </w:t>
      </w:r>
      <w:r w:rsidR="00B97D0F">
        <w:rPr>
          <w:rFonts w:asciiTheme="majorBidi" w:hAnsiTheme="majorBidi" w:cstheme="majorBidi"/>
          <w:b w:val="0"/>
          <w:sz w:val="24"/>
        </w:rPr>
        <w:t>techniques</w:t>
      </w:r>
      <w:r w:rsidRPr="00CF3466">
        <w:rPr>
          <w:rFonts w:asciiTheme="majorBidi" w:hAnsiTheme="majorBidi" w:cstheme="majorBidi"/>
          <w:b w:val="0"/>
          <w:sz w:val="24"/>
        </w:rPr>
        <w:t xml:space="preserve">, and the average Youngs modulus </w:t>
      </w:r>
      <m:oMath>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av</m:t>
            </m:r>
            <m:r>
              <m:rPr>
                <m:nor/>
              </m:rPr>
              <w:rPr>
                <w:rFonts w:ascii="Cambria Math" w:hAnsiTheme="majorBidi" w:cstheme="majorBidi"/>
                <w:b w:val="0"/>
                <w:sz w:val="24"/>
              </w:rPr>
              <m:t>g</m:t>
            </m:r>
          </m:sub>
        </m:sSub>
        <m:r>
          <m:rPr>
            <m:sty m:val="bi"/>
          </m:rPr>
          <w:rPr>
            <w:rFonts w:ascii="Cambria Math" w:hAnsi="Cambria Math" w:cstheme="majorBidi"/>
            <w:sz w:val="24"/>
          </w:rPr>
          <m:t>=</m:t>
        </m:r>
        <m:d>
          <m:dPr>
            <m:ctrlPr>
              <w:rPr>
                <w:rFonts w:ascii="Cambria Math" w:hAnsi="Cambria Math" w:cstheme="majorBidi"/>
                <w:b w:val="0"/>
                <w:sz w:val="24"/>
              </w:rPr>
            </m:ctrlPr>
          </m:dPr>
          <m:e>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11</m:t>
                </m:r>
              </m:sub>
            </m:sSub>
            <m:r>
              <m:rPr>
                <m:nor/>
              </m:rPr>
              <w:rPr>
                <w:rFonts w:asciiTheme="majorBidi" w:hAnsiTheme="majorBidi" w:cstheme="majorBidi"/>
                <w:b w:val="0"/>
                <w:sz w:val="24"/>
              </w:rPr>
              <m:t>+</m:t>
            </m:r>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22</m:t>
                </m:r>
              </m:sub>
            </m:sSub>
            <m:r>
              <m:rPr>
                <m:nor/>
              </m:rPr>
              <w:rPr>
                <w:rFonts w:asciiTheme="majorBidi" w:hAnsiTheme="majorBidi" w:cstheme="majorBidi"/>
                <w:b w:val="0"/>
                <w:sz w:val="24"/>
              </w:rPr>
              <m:t>+</m:t>
            </m:r>
            <m:sSub>
              <m:sSubPr>
                <m:ctrlPr>
                  <w:rPr>
                    <w:rFonts w:ascii="Cambria Math" w:hAnsi="Cambria Math" w:cstheme="majorBidi"/>
                    <w:b w:val="0"/>
                    <w:sz w:val="24"/>
                  </w:rPr>
                </m:ctrlPr>
              </m:sSubPr>
              <m:e>
                <m:r>
                  <m:rPr>
                    <m:nor/>
                  </m:rPr>
                  <w:rPr>
                    <w:rFonts w:asciiTheme="majorBidi" w:hAnsiTheme="majorBidi" w:cstheme="majorBidi"/>
                    <w:b w:val="0"/>
                    <w:i/>
                    <w:sz w:val="24"/>
                  </w:rPr>
                  <m:t>E</m:t>
                </m:r>
              </m:e>
              <m:sub>
                <m:r>
                  <m:rPr>
                    <m:nor/>
                  </m:rPr>
                  <w:rPr>
                    <w:rFonts w:asciiTheme="majorBidi" w:hAnsiTheme="majorBidi" w:cstheme="majorBidi"/>
                    <w:b w:val="0"/>
                    <w:sz w:val="24"/>
                  </w:rPr>
                  <m:t>33</m:t>
                </m:r>
              </m:sub>
            </m:sSub>
          </m:e>
        </m:d>
        <m:r>
          <m:rPr>
            <m:nor/>
          </m:rPr>
          <w:rPr>
            <w:rFonts w:asciiTheme="majorBidi" w:hAnsiTheme="majorBidi" w:cstheme="majorBidi"/>
            <w:b w:val="0"/>
            <w:sz w:val="24"/>
          </w:rPr>
          <m:t xml:space="preserve"> / 3</m:t>
        </m:r>
      </m:oMath>
      <w:r w:rsidRPr="00CF3466">
        <w:rPr>
          <w:rFonts w:asciiTheme="majorBidi" w:hAnsiTheme="majorBidi" w:cstheme="majorBidi"/>
          <w:b w:val="0"/>
          <w:sz w:val="24"/>
        </w:rPr>
        <w:t xml:space="preserve"> from the two methods are </w:t>
      </w:r>
      <w:commentRangeStart w:id="15"/>
      <w:r w:rsidRPr="00CF3466">
        <w:rPr>
          <w:rFonts w:asciiTheme="majorBidi" w:hAnsiTheme="majorBidi" w:cstheme="majorBidi"/>
          <w:b w:val="0"/>
          <w:sz w:val="24"/>
        </w:rPr>
        <w:t>compared</w:t>
      </w:r>
      <w:commentRangeEnd w:id="15"/>
      <w:r w:rsidR="000B5124">
        <w:rPr>
          <w:rStyle w:val="ac"/>
          <w:rFonts w:asciiTheme="minorHAnsi" w:eastAsiaTheme="minorHAnsi" w:hAnsiTheme="minorHAnsi" w:cstheme="minorBidi"/>
          <w:b w:val="0"/>
          <w:lang w:val="en-CA" w:eastAsia="en-US"/>
        </w:rPr>
        <w:commentReference w:id="15"/>
      </w:r>
      <w:r w:rsidRPr="00CF3466">
        <w:rPr>
          <w:rFonts w:asciiTheme="majorBidi" w:hAnsiTheme="majorBidi" w:cstheme="majorBidi"/>
          <w:b w:val="0"/>
          <w:sz w:val="24"/>
        </w:rPr>
        <w:t xml:space="preserve">. The traditional FE models are </w:t>
      </w:r>
      <w:r w:rsidR="001048AC">
        <w:rPr>
          <w:rFonts w:asciiTheme="majorBidi" w:hAnsiTheme="majorBidi" w:cstheme="majorBidi"/>
          <w:b w:val="0"/>
          <w:sz w:val="24"/>
        </w:rPr>
        <w:t>meshed with</w:t>
      </w:r>
      <w:r w:rsidRPr="00CF3466">
        <w:rPr>
          <w:rFonts w:asciiTheme="majorBidi" w:hAnsiTheme="majorBidi" w:cstheme="majorBidi"/>
          <w:b w:val="0"/>
          <w:sz w:val="24"/>
        </w:rPr>
        <w:t xml:space="preserve"> 4-node tetrahedron elements. In the </w:t>
      </w:r>
      <w:r w:rsidR="00221663">
        <w:rPr>
          <w:rFonts w:asciiTheme="majorBidi" w:hAnsiTheme="majorBidi" w:cstheme="majorBidi"/>
          <w:b w:val="0"/>
          <w:sz w:val="24"/>
        </w:rPr>
        <w:t>i</w:t>
      </w:r>
      <w:r w:rsidRPr="00CF3466">
        <w:rPr>
          <w:rFonts w:asciiTheme="majorBidi" w:hAnsiTheme="majorBidi" w:cstheme="majorBidi"/>
          <w:b w:val="0"/>
          <w:sz w:val="24"/>
        </w:rPr>
        <w:t xml:space="preserve">mmersed FE model, </w:t>
      </w:r>
      <w:commentRangeStart w:id="16"/>
      <w:r w:rsidRPr="00CF3466">
        <w:rPr>
          <w:rFonts w:asciiTheme="majorBidi" w:hAnsiTheme="majorBidi" w:cstheme="majorBidi"/>
          <w:b w:val="0"/>
          <w:sz w:val="24"/>
        </w:rPr>
        <w:t xml:space="preserve">the size of the CNT </w:t>
      </w:r>
      <w:commentRangeEnd w:id="16"/>
      <w:r w:rsidR="00221663">
        <w:rPr>
          <w:rStyle w:val="ac"/>
          <w:rFonts w:asciiTheme="minorHAnsi" w:eastAsiaTheme="minorHAnsi" w:hAnsiTheme="minorHAnsi" w:cstheme="minorBidi"/>
          <w:b w:val="0"/>
          <w:lang w:val="en-CA" w:eastAsia="en-US"/>
        </w:rPr>
        <w:commentReference w:id="16"/>
      </w:r>
      <w:r w:rsidRPr="00CF3466">
        <w:rPr>
          <w:rFonts w:asciiTheme="majorBidi" w:hAnsiTheme="majorBidi" w:cstheme="majorBidi"/>
          <w:b w:val="0"/>
          <w:sz w:val="24"/>
        </w:rPr>
        <w:t>element is the same with the traditional FE model while the polymer is discretized as regular grid with different resolutions. The polymer grid resolution is defined as</w:t>
      </w:r>
    </w:p>
    <w:p w14:paraId="3CCBC253" w14:textId="3A61B621" w:rsidR="00676382" w:rsidRPr="00CF3466" w:rsidRDefault="00F15E03" w:rsidP="00062CF5">
      <w:pPr>
        <w:pStyle w:val="1"/>
        <w:numPr>
          <w:ilvl w:val="0"/>
          <w:numId w:val="0"/>
        </w:numPr>
        <w:spacing w:before="120" w:after="120"/>
        <w:ind w:firstLine="420"/>
        <w:jc w:val="left"/>
        <w:rPr>
          <w:rFonts w:asciiTheme="majorBidi" w:hAnsiTheme="majorBidi" w:cstheme="majorBidi"/>
          <w:b w:val="0"/>
          <w:i/>
          <w:sz w:val="24"/>
        </w:rPr>
      </w:pPr>
      <w:r>
        <w:rPr>
          <w:rFonts w:asciiTheme="majorBidi" w:hAnsiTheme="majorBidi" w:cstheme="majorBidi"/>
          <w:b w:val="0"/>
          <w:sz w:val="24"/>
        </w:rPr>
        <w:t xml:space="preserve">                                                             </w:t>
      </w:r>
      <m:oMath>
        <m:r>
          <m:rPr>
            <m:nor/>
          </m:rPr>
          <w:rPr>
            <w:rFonts w:asciiTheme="majorBidi" w:hAnsiTheme="majorBidi" w:cstheme="majorBidi"/>
            <w:b w:val="0"/>
            <w:i/>
            <w:sz w:val="28"/>
            <w:szCs w:val="28"/>
          </w:rPr>
          <m:t xml:space="preserve">α = </m:t>
        </m:r>
        <m:f>
          <m:fPr>
            <m:ctrlPr>
              <w:rPr>
                <w:rFonts w:ascii="Cambria Math" w:hAnsi="Cambria Math" w:cstheme="majorBidi"/>
                <w:b w:val="0"/>
                <w:i/>
                <w:sz w:val="28"/>
                <w:szCs w:val="28"/>
              </w:rPr>
            </m:ctrlPr>
          </m:fPr>
          <m:num>
            <m:sSub>
              <m:sSubPr>
                <m:ctrlPr>
                  <w:rPr>
                    <w:rFonts w:ascii="Cambria Math" w:hAnsi="Cambria Math" w:cstheme="majorBidi"/>
                    <w:b w:val="0"/>
                    <w:i/>
                    <w:sz w:val="24"/>
                  </w:rPr>
                </m:ctrlPr>
              </m:sSubPr>
              <m:e>
                <m:r>
                  <m:rPr>
                    <m:sty m:val="bi"/>
                  </m:rPr>
                  <w:rPr>
                    <w:rFonts w:ascii="Cambria Math" w:hAnsi="Cambria Math" w:cstheme="majorBidi"/>
                    <w:sz w:val="24"/>
                  </w:rPr>
                  <m:t>d</m:t>
                </m:r>
              </m:e>
              <m:sub>
                <m:r>
                  <m:rPr>
                    <m:sty m:val="bi"/>
                  </m:rPr>
                  <w:rPr>
                    <w:rFonts w:ascii="Cambria Math" w:hAnsi="Cambria Math" w:cstheme="majorBidi"/>
                    <w:sz w:val="24"/>
                  </w:rPr>
                  <m:t>CNT</m:t>
                </m:r>
              </m:sub>
            </m:sSub>
          </m:num>
          <m:den>
            <m:sSub>
              <m:sSubPr>
                <m:ctrlPr>
                  <w:rPr>
                    <w:rFonts w:ascii="Cambria Math" w:hAnsi="Cambria Math" w:cstheme="majorBidi"/>
                    <w:b w:val="0"/>
                    <w:i/>
                    <w:sz w:val="24"/>
                  </w:rPr>
                </m:ctrlPr>
              </m:sSubPr>
              <m:e>
                <m:r>
                  <m:rPr>
                    <m:nor/>
                  </m:rPr>
                  <w:rPr>
                    <w:rFonts w:asciiTheme="majorBidi" w:hAnsiTheme="majorBidi" w:cstheme="majorBidi"/>
                    <w:b w:val="0"/>
                    <w:i/>
                    <w:sz w:val="28"/>
                    <w:szCs w:val="28"/>
                  </w:rPr>
                  <m:t>l</m:t>
                </m:r>
              </m:e>
              <m:sub>
                <m:r>
                  <m:rPr>
                    <m:sty m:val="bi"/>
                  </m:rPr>
                  <w:rPr>
                    <w:rFonts w:ascii="Cambria Math" w:hAnsi="Cambria Math" w:cstheme="majorBidi"/>
                    <w:sz w:val="24"/>
                  </w:rPr>
                  <m:t>polymer</m:t>
                </m:r>
              </m:sub>
            </m:sSub>
          </m:den>
        </m:f>
        <m:r>
          <m:rPr>
            <m:nor/>
          </m:rPr>
          <w:rPr>
            <w:rFonts w:asciiTheme="majorBidi" w:hAnsiTheme="majorBidi" w:cstheme="majorBidi"/>
            <w:b w:val="0"/>
            <w:i/>
            <w:sz w:val="28"/>
            <w:szCs w:val="28"/>
          </w:rPr>
          <m:t xml:space="preserve"> </m:t>
        </m:r>
      </m:oMath>
      <w:r w:rsidR="00676382" w:rsidRPr="00CF3466">
        <w:rPr>
          <w:rFonts w:asciiTheme="majorBidi" w:hAnsiTheme="majorBidi" w:cstheme="majorBidi"/>
          <w:b w:val="0"/>
          <w:sz w:val="24"/>
        </w:rPr>
        <w:t xml:space="preserve">  </w:t>
      </w:r>
      <w:r>
        <w:rPr>
          <w:rFonts w:asciiTheme="majorBidi" w:hAnsiTheme="majorBidi" w:cstheme="majorBidi"/>
          <w:b w:val="0"/>
          <w:sz w:val="24"/>
        </w:rPr>
        <w:t xml:space="preserve">                                                         (15)</w:t>
      </w:r>
    </w:p>
    <w:p w14:paraId="6FEACAE2" w14:textId="769E524B" w:rsidR="00676382" w:rsidRPr="00CF3466" w:rsidRDefault="00676382" w:rsidP="00676382">
      <w:pPr>
        <w:pStyle w:val="1"/>
        <w:numPr>
          <w:ilvl w:val="0"/>
          <w:numId w:val="0"/>
        </w:numPr>
        <w:rPr>
          <w:rFonts w:asciiTheme="majorBidi" w:hAnsiTheme="majorBidi" w:cstheme="majorBidi"/>
          <w:b w:val="0"/>
          <w:sz w:val="24"/>
        </w:rPr>
      </w:pPr>
      <w:proofErr w:type="gramStart"/>
      <w:r w:rsidRPr="00CF3466">
        <w:rPr>
          <w:rFonts w:asciiTheme="majorBidi" w:hAnsiTheme="majorBidi" w:cstheme="majorBidi"/>
          <w:b w:val="0"/>
          <w:sz w:val="24"/>
        </w:rPr>
        <w:t>where</w:t>
      </w:r>
      <w:proofErr w:type="gramEnd"/>
      <w:r w:rsidRPr="00CF3466">
        <w:rPr>
          <w:rFonts w:asciiTheme="majorBidi" w:hAnsiTheme="majorBidi" w:cstheme="majorBidi"/>
          <w:b w:val="0"/>
          <w:sz w:val="24"/>
        </w:rPr>
        <w:t xml:space="preserve"> </w:t>
      </w:r>
      <m:oMath>
        <m:sSub>
          <m:sSubPr>
            <m:ctrlPr>
              <w:rPr>
                <w:rFonts w:ascii="Cambria Math" w:hAnsi="Cambria Math" w:cstheme="majorBidi"/>
                <w:b w:val="0"/>
                <w:i/>
                <w:sz w:val="24"/>
              </w:rPr>
            </m:ctrlPr>
          </m:sSubPr>
          <m:e>
            <m:r>
              <m:rPr>
                <m:sty m:val="bi"/>
              </m:rPr>
              <w:rPr>
                <w:rFonts w:ascii="Cambria Math" w:hAnsi="Cambria Math" w:cstheme="majorBidi"/>
                <w:sz w:val="24"/>
              </w:rPr>
              <m:t>d</m:t>
            </m:r>
          </m:e>
          <m:sub>
            <m:r>
              <m:rPr>
                <m:sty m:val="bi"/>
              </m:rPr>
              <w:rPr>
                <w:rFonts w:ascii="Cambria Math" w:hAnsi="Cambria Math" w:cstheme="majorBidi"/>
                <w:sz w:val="24"/>
              </w:rPr>
              <m:t>CNT</m:t>
            </m:r>
          </m:sub>
        </m:sSub>
      </m:oMath>
      <w:r w:rsidRPr="00CF3466">
        <w:rPr>
          <w:rFonts w:asciiTheme="majorBidi" w:hAnsiTheme="majorBidi" w:cstheme="majorBidi"/>
          <w:b w:val="0"/>
          <w:sz w:val="24"/>
        </w:rPr>
        <w:t xml:space="preserve"> is the diameter of the CNT and </w:t>
      </w:r>
      <m:oMath>
        <m:sSub>
          <m:sSubPr>
            <m:ctrlPr>
              <w:rPr>
                <w:rFonts w:ascii="Cambria Math" w:hAnsi="Cambria Math" w:cstheme="majorBidi"/>
                <w:b w:val="0"/>
                <w:i/>
                <w:sz w:val="24"/>
              </w:rPr>
            </m:ctrlPr>
          </m:sSubPr>
          <m:e>
            <m:r>
              <m:rPr>
                <m:nor/>
              </m:rPr>
              <w:rPr>
                <w:rFonts w:asciiTheme="majorBidi" w:hAnsiTheme="majorBidi" w:cstheme="majorBidi"/>
                <w:b w:val="0"/>
                <w:i/>
                <w:sz w:val="28"/>
                <w:szCs w:val="28"/>
              </w:rPr>
              <m:t>l</m:t>
            </m:r>
          </m:e>
          <m:sub>
            <m:r>
              <m:rPr>
                <m:sty m:val="bi"/>
              </m:rPr>
              <w:rPr>
                <w:rFonts w:ascii="Cambria Math" w:hAnsi="Cambria Math" w:cstheme="majorBidi"/>
                <w:sz w:val="24"/>
              </w:rPr>
              <m:t>polymer</m:t>
            </m:r>
          </m:sub>
        </m:sSub>
      </m:oMath>
      <w:r w:rsidRPr="00CF3466">
        <w:rPr>
          <w:rFonts w:asciiTheme="majorBidi" w:hAnsiTheme="majorBidi" w:cstheme="majorBidi"/>
          <w:b w:val="0"/>
          <w:sz w:val="24"/>
        </w:rPr>
        <w:t xml:space="preserve"> is the length of the polymer </w:t>
      </w:r>
      <w:commentRangeStart w:id="17"/>
      <w:r w:rsidRPr="00CF3466">
        <w:rPr>
          <w:rFonts w:asciiTheme="majorBidi" w:hAnsiTheme="majorBidi" w:cstheme="majorBidi"/>
          <w:b w:val="0"/>
          <w:sz w:val="24"/>
        </w:rPr>
        <w:t>element.</w:t>
      </w:r>
      <w:commentRangeEnd w:id="17"/>
      <w:r w:rsidR="001E288E">
        <w:rPr>
          <w:rStyle w:val="ac"/>
          <w:rFonts w:asciiTheme="minorHAnsi" w:eastAsiaTheme="minorHAnsi" w:hAnsiTheme="minorHAnsi" w:cstheme="minorBidi"/>
          <w:b w:val="0"/>
          <w:lang w:val="en-CA" w:eastAsia="en-US"/>
        </w:rPr>
        <w:commentReference w:id="17"/>
      </w:r>
    </w:p>
    <w:p w14:paraId="1D762D0D" w14:textId="23BE5A2A" w:rsidR="00676382" w:rsidRDefault="00676382" w:rsidP="00062CF5">
      <w:pPr>
        <w:pStyle w:val="1"/>
        <w:numPr>
          <w:ilvl w:val="0"/>
          <w:numId w:val="0"/>
        </w:numPr>
        <w:spacing w:before="120"/>
        <w:ind w:firstLine="420"/>
        <w:rPr>
          <w:rFonts w:asciiTheme="majorBidi" w:hAnsiTheme="majorBidi" w:cstheme="majorBidi"/>
          <w:b w:val="0"/>
          <w:sz w:val="24"/>
        </w:rPr>
      </w:pPr>
      <w:r w:rsidRPr="00CF3466">
        <w:rPr>
          <w:rFonts w:asciiTheme="majorBidi" w:hAnsiTheme="majorBidi" w:cstheme="majorBidi"/>
          <w:b w:val="0"/>
          <w:sz w:val="24"/>
        </w:rPr>
        <w:t>Fig.</w:t>
      </w:r>
      <w:r w:rsidR="008F2556">
        <w:rPr>
          <w:rFonts w:asciiTheme="majorBidi" w:hAnsiTheme="majorBidi" w:cstheme="majorBidi"/>
          <w:b w:val="0"/>
          <w:sz w:val="24"/>
        </w:rPr>
        <w:t xml:space="preserve"> </w:t>
      </w:r>
      <w:r w:rsidR="00A975E6">
        <w:rPr>
          <w:rFonts w:asciiTheme="majorBidi" w:hAnsiTheme="majorBidi" w:cstheme="majorBidi"/>
          <w:b w:val="0"/>
          <w:sz w:val="24"/>
        </w:rPr>
        <w:t>10</w:t>
      </w:r>
      <w:r w:rsidRPr="00CF3466">
        <w:rPr>
          <w:rFonts w:asciiTheme="majorBidi" w:hAnsiTheme="majorBidi" w:cstheme="majorBidi"/>
          <w:b w:val="0"/>
          <w:sz w:val="24"/>
        </w:rPr>
        <w:t xml:space="preserve"> shows the</w:t>
      </w:r>
      <w:r w:rsidR="00DD1857">
        <w:rPr>
          <w:rFonts w:asciiTheme="majorBidi" w:hAnsiTheme="majorBidi" w:cstheme="majorBidi"/>
          <w:b w:val="0"/>
          <w:sz w:val="24"/>
        </w:rPr>
        <w:t xml:space="preserve"> variation of</w:t>
      </w:r>
      <w:r w:rsidR="00062CF5">
        <w:rPr>
          <w:rFonts w:asciiTheme="majorBidi" w:hAnsiTheme="majorBidi" w:cstheme="majorBidi"/>
          <w:b w:val="0"/>
          <w:sz w:val="24"/>
        </w:rPr>
        <w:t xml:space="preserve"> </w:t>
      </w:r>
      <w:r w:rsidRPr="00CF3466">
        <w:rPr>
          <w:rFonts w:asciiTheme="majorBidi" w:hAnsiTheme="majorBidi" w:cstheme="majorBidi"/>
          <w:b w:val="0"/>
          <w:sz w:val="24"/>
        </w:rPr>
        <w:t>Young</w:t>
      </w:r>
      <w:r w:rsidR="00062CF5">
        <w:rPr>
          <w:rFonts w:asciiTheme="majorBidi" w:hAnsiTheme="majorBidi" w:cstheme="majorBidi"/>
          <w:b w:val="0"/>
          <w:sz w:val="24"/>
        </w:rPr>
        <w:t>’</w:t>
      </w:r>
      <w:r w:rsidRPr="00CF3466">
        <w:rPr>
          <w:rFonts w:asciiTheme="majorBidi" w:hAnsiTheme="majorBidi" w:cstheme="majorBidi"/>
          <w:b w:val="0"/>
          <w:sz w:val="24"/>
        </w:rPr>
        <w:t xml:space="preserve">s modulus </w:t>
      </w:r>
      <w:r w:rsidR="00062CF5">
        <w:rPr>
          <w:rFonts w:asciiTheme="majorBidi" w:hAnsiTheme="majorBidi" w:cstheme="majorBidi"/>
          <w:b w:val="0"/>
          <w:sz w:val="24"/>
        </w:rPr>
        <w:t xml:space="preserve">of the nanocomposite with the CNT volume fraction predicted by </w:t>
      </w:r>
      <w:r w:rsidRPr="00CF3466">
        <w:rPr>
          <w:rFonts w:asciiTheme="majorBidi" w:hAnsiTheme="majorBidi" w:cstheme="majorBidi"/>
          <w:b w:val="0"/>
          <w:sz w:val="24"/>
        </w:rPr>
        <w:t xml:space="preserve">the </w:t>
      </w:r>
      <w:r w:rsidR="00062CF5">
        <w:rPr>
          <w:rFonts w:asciiTheme="majorBidi" w:hAnsiTheme="majorBidi" w:cstheme="majorBidi"/>
          <w:b w:val="0"/>
          <w:sz w:val="24"/>
        </w:rPr>
        <w:t>i</w:t>
      </w:r>
      <w:r w:rsidRPr="00CF3466">
        <w:rPr>
          <w:rFonts w:asciiTheme="majorBidi" w:hAnsiTheme="majorBidi" w:cstheme="majorBidi"/>
          <w:b w:val="0"/>
          <w:sz w:val="24"/>
        </w:rPr>
        <w:t xml:space="preserve">mmersed and traditional FE </w:t>
      </w:r>
      <w:r w:rsidR="00062CF5">
        <w:rPr>
          <w:rFonts w:asciiTheme="majorBidi" w:hAnsiTheme="majorBidi" w:cstheme="majorBidi"/>
          <w:b w:val="0"/>
          <w:sz w:val="24"/>
        </w:rPr>
        <w:t>techniques</w:t>
      </w:r>
      <w:r w:rsidRPr="00CF3466">
        <w:rPr>
          <w:rFonts w:asciiTheme="majorBidi" w:hAnsiTheme="majorBidi" w:cstheme="majorBidi"/>
          <w:b w:val="0"/>
          <w:sz w:val="24"/>
        </w:rPr>
        <w:t xml:space="preserve">. The results of </w:t>
      </w:r>
      <w:r w:rsidR="00062CF5">
        <w:rPr>
          <w:rFonts w:asciiTheme="majorBidi" w:hAnsiTheme="majorBidi" w:cstheme="majorBidi"/>
          <w:b w:val="0"/>
          <w:sz w:val="24"/>
        </w:rPr>
        <w:t>i</w:t>
      </w:r>
      <w:r w:rsidRPr="00CF3466">
        <w:rPr>
          <w:rFonts w:asciiTheme="majorBidi" w:hAnsiTheme="majorBidi" w:cstheme="majorBidi"/>
          <w:b w:val="0"/>
          <w:sz w:val="24"/>
        </w:rPr>
        <w:t>mmersed FE method are dependent on the polymer grid resolution</w:t>
      </w:r>
      <w:r w:rsidR="00D32408">
        <w:rPr>
          <w:rFonts w:asciiTheme="majorBidi" w:hAnsiTheme="majorBidi" w:cstheme="majorBidi"/>
          <w:b w:val="0"/>
          <w:sz w:val="24"/>
        </w:rPr>
        <w:t xml:space="preserve">. The difference between the two methods diminishes when a </w:t>
      </w:r>
      <w:r w:rsidRPr="00CF3466">
        <w:rPr>
          <w:rFonts w:asciiTheme="majorBidi" w:hAnsiTheme="majorBidi" w:cstheme="majorBidi"/>
          <w:b w:val="0"/>
          <w:sz w:val="24"/>
        </w:rPr>
        <w:t>higher grid resolution</w:t>
      </w:r>
      <w:r w:rsidR="00D32408">
        <w:rPr>
          <w:rFonts w:asciiTheme="majorBidi" w:hAnsiTheme="majorBidi" w:cstheme="majorBidi"/>
          <w:b w:val="0"/>
          <w:sz w:val="24"/>
        </w:rPr>
        <w:t xml:space="preserve"> </w:t>
      </w:r>
      <w:r w:rsidR="00D17914">
        <w:rPr>
          <w:rFonts w:asciiTheme="majorBidi" w:hAnsiTheme="majorBidi" w:cstheme="majorBidi"/>
          <w:b w:val="0"/>
          <w:sz w:val="24"/>
        </w:rPr>
        <w:t>is</w:t>
      </w:r>
      <w:r w:rsidR="00D32408">
        <w:rPr>
          <w:rFonts w:asciiTheme="majorBidi" w:hAnsiTheme="majorBidi" w:cstheme="majorBidi"/>
          <w:b w:val="0"/>
          <w:sz w:val="24"/>
        </w:rPr>
        <w:t xml:space="preserve"> used</w:t>
      </w:r>
      <w:r w:rsidRPr="00CF3466">
        <w:rPr>
          <w:rFonts w:asciiTheme="majorBidi" w:hAnsiTheme="majorBidi" w:cstheme="majorBidi"/>
          <w:b w:val="0"/>
          <w:sz w:val="24"/>
        </w:rPr>
        <w:t xml:space="preserve">. At resolution </w:t>
      </w:r>
      <m:oMath>
        <m:r>
          <m:rPr>
            <m:nor/>
          </m:rPr>
          <w:rPr>
            <w:rFonts w:asciiTheme="majorBidi" w:hAnsiTheme="majorBidi" w:cstheme="majorBidi"/>
            <w:b w:val="0"/>
            <w:i/>
            <w:sz w:val="24"/>
          </w:rPr>
          <m:t>α</m:t>
        </m:r>
        <m:r>
          <m:rPr>
            <m:sty m:val="b"/>
          </m:rPr>
          <w:rPr>
            <w:rFonts w:ascii="Cambria Math" w:hAnsi="Cambria Math" w:cstheme="majorBidi"/>
            <w:sz w:val="24"/>
          </w:rPr>
          <m:t>=</m:t>
        </m:r>
        <m:r>
          <m:rPr>
            <m:nor/>
          </m:rPr>
          <w:rPr>
            <w:rFonts w:asciiTheme="majorBidi" w:hAnsiTheme="majorBidi" w:cstheme="majorBidi"/>
            <w:b w:val="0"/>
            <w:sz w:val="24"/>
          </w:rPr>
          <m:t>1.0</m:t>
        </m:r>
      </m:oMath>
      <w:r w:rsidRPr="00CF3466">
        <w:rPr>
          <w:rFonts w:asciiTheme="majorBidi" w:hAnsiTheme="majorBidi" w:cstheme="majorBidi"/>
          <w:b w:val="0"/>
          <w:sz w:val="24"/>
        </w:rPr>
        <w:t xml:space="preserve">, the average Youngs modulus from the </w:t>
      </w:r>
      <w:r w:rsidR="0008769C">
        <w:rPr>
          <w:rFonts w:asciiTheme="majorBidi" w:hAnsiTheme="majorBidi" w:cstheme="majorBidi"/>
          <w:b w:val="0"/>
          <w:sz w:val="24"/>
        </w:rPr>
        <w:t>i</w:t>
      </w:r>
      <w:r w:rsidRPr="00CF3466">
        <w:rPr>
          <w:rFonts w:asciiTheme="majorBidi" w:hAnsiTheme="majorBidi" w:cstheme="majorBidi"/>
          <w:b w:val="0"/>
          <w:sz w:val="24"/>
        </w:rPr>
        <w:t>mmersed and traditional FE method are almost coincident. Fig.</w:t>
      </w:r>
      <w:r w:rsidR="00A975E6">
        <w:rPr>
          <w:rFonts w:asciiTheme="majorBidi" w:hAnsiTheme="majorBidi" w:cstheme="majorBidi"/>
          <w:b w:val="0"/>
          <w:sz w:val="24"/>
        </w:rPr>
        <w:t xml:space="preserve"> </w:t>
      </w:r>
      <w:r w:rsidRPr="00CF3466">
        <w:rPr>
          <w:rFonts w:asciiTheme="majorBidi" w:hAnsiTheme="majorBidi" w:cstheme="majorBidi"/>
          <w:b w:val="0"/>
          <w:sz w:val="24"/>
        </w:rPr>
        <w:t>1</w:t>
      </w:r>
      <w:r w:rsidR="00A975E6">
        <w:rPr>
          <w:rFonts w:asciiTheme="majorBidi" w:hAnsiTheme="majorBidi" w:cstheme="majorBidi"/>
          <w:b w:val="0"/>
          <w:sz w:val="24"/>
        </w:rPr>
        <w:t>1</w:t>
      </w:r>
      <w:r w:rsidRPr="00CF3466">
        <w:rPr>
          <w:rFonts w:asciiTheme="majorBidi" w:hAnsiTheme="majorBidi" w:cstheme="majorBidi"/>
          <w:b w:val="0"/>
          <w:sz w:val="24"/>
        </w:rPr>
        <w:t xml:space="preserve"> shows </w:t>
      </w:r>
      <w:r w:rsidR="00A975E6">
        <w:rPr>
          <w:rFonts w:asciiTheme="majorBidi" w:hAnsiTheme="majorBidi" w:cstheme="majorBidi"/>
          <w:b w:val="0"/>
          <w:sz w:val="24"/>
        </w:rPr>
        <w:t>the variation of</w:t>
      </w:r>
      <w:r w:rsidRPr="00CF3466">
        <w:rPr>
          <w:rFonts w:asciiTheme="majorBidi" w:hAnsiTheme="majorBidi" w:cstheme="majorBidi"/>
          <w:b w:val="0"/>
          <w:sz w:val="24"/>
        </w:rPr>
        <w:t xml:space="preserve"> the average relative error</w:t>
      </w:r>
      <w:r w:rsidR="00E46E41">
        <w:rPr>
          <w:rFonts w:asciiTheme="majorBidi" w:hAnsiTheme="majorBidi" w:cstheme="majorBidi"/>
          <w:b w:val="0"/>
          <w:sz w:val="24"/>
        </w:rPr>
        <w:t xml:space="preserve"> </w:t>
      </w:r>
      <w:r w:rsidRPr="00CF3466">
        <w:rPr>
          <w:rFonts w:asciiTheme="majorBidi" w:hAnsiTheme="majorBidi" w:cstheme="majorBidi"/>
          <w:b w:val="0"/>
          <w:sz w:val="24"/>
        </w:rPr>
        <w:t xml:space="preserve">between the </w:t>
      </w:r>
      <w:r w:rsidR="00FB74B5">
        <w:rPr>
          <w:rFonts w:asciiTheme="majorBidi" w:hAnsiTheme="majorBidi" w:cstheme="majorBidi"/>
          <w:b w:val="0"/>
          <w:sz w:val="24"/>
        </w:rPr>
        <w:t>i</w:t>
      </w:r>
      <w:r w:rsidRPr="00CF3466">
        <w:rPr>
          <w:rFonts w:asciiTheme="majorBidi" w:hAnsiTheme="majorBidi" w:cstheme="majorBidi"/>
          <w:b w:val="0"/>
          <w:sz w:val="24"/>
        </w:rPr>
        <w:t xml:space="preserve">mmersed and traditional </w:t>
      </w:r>
      <w:r w:rsidR="00FB74B5">
        <w:rPr>
          <w:rFonts w:asciiTheme="majorBidi" w:hAnsiTheme="majorBidi" w:cstheme="majorBidi"/>
          <w:b w:val="0"/>
          <w:sz w:val="24"/>
        </w:rPr>
        <w:t xml:space="preserve">FE </w:t>
      </w:r>
      <w:r w:rsidRPr="00CF3466">
        <w:rPr>
          <w:rFonts w:asciiTheme="majorBidi" w:hAnsiTheme="majorBidi" w:cstheme="majorBidi"/>
          <w:b w:val="0"/>
          <w:sz w:val="24"/>
        </w:rPr>
        <w:t>method</w:t>
      </w:r>
      <w:r w:rsidR="00FB74B5">
        <w:rPr>
          <w:rFonts w:asciiTheme="majorBidi" w:hAnsiTheme="majorBidi" w:cstheme="majorBidi"/>
          <w:b w:val="0"/>
          <w:sz w:val="24"/>
        </w:rPr>
        <w:t>s</w:t>
      </w:r>
      <w:r w:rsidR="009B06AC">
        <w:rPr>
          <w:rFonts w:asciiTheme="majorBidi" w:hAnsiTheme="majorBidi" w:cstheme="majorBidi"/>
          <w:b w:val="0"/>
          <w:sz w:val="24"/>
        </w:rPr>
        <w:t xml:space="preserve"> with the grid resolution</w:t>
      </w:r>
      <w:r w:rsidRPr="00CF3466">
        <w:rPr>
          <w:rFonts w:asciiTheme="majorBidi" w:hAnsiTheme="majorBidi" w:cstheme="majorBidi"/>
          <w:b w:val="0"/>
          <w:sz w:val="24"/>
        </w:rPr>
        <w:t xml:space="preserve">. </w:t>
      </w:r>
      <w:r w:rsidR="00CC4005">
        <w:rPr>
          <w:rFonts w:asciiTheme="majorBidi" w:hAnsiTheme="majorBidi" w:cstheme="majorBidi"/>
          <w:b w:val="0"/>
          <w:sz w:val="24"/>
        </w:rPr>
        <w:t>W</w:t>
      </w:r>
      <w:r w:rsidR="00B912AB">
        <w:rPr>
          <w:rFonts w:asciiTheme="majorBidi" w:hAnsiTheme="majorBidi" w:cstheme="majorBidi"/>
          <w:b w:val="0"/>
          <w:sz w:val="24"/>
        </w:rPr>
        <w:t xml:space="preserve">e can conclude </w:t>
      </w:r>
      <w:r w:rsidRPr="00CF3466">
        <w:rPr>
          <w:rFonts w:asciiTheme="majorBidi" w:hAnsiTheme="majorBidi" w:cstheme="majorBidi"/>
          <w:b w:val="0"/>
          <w:sz w:val="24"/>
        </w:rPr>
        <w:t xml:space="preserve">that the results of the </w:t>
      </w:r>
      <w:r w:rsidR="00B912AB">
        <w:rPr>
          <w:rFonts w:asciiTheme="majorBidi" w:hAnsiTheme="majorBidi" w:cstheme="majorBidi"/>
          <w:b w:val="0"/>
          <w:sz w:val="24"/>
        </w:rPr>
        <w:t>i</w:t>
      </w:r>
      <w:r w:rsidRPr="00CF3466">
        <w:rPr>
          <w:rFonts w:asciiTheme="majorBidi" w:hAnsiTheme="majorBidi" w:cstheme="majorBidi"/>
          <w:b w:val="0"/>
          <w:sz w:val="24"/>
        </w:rPr>
        <w:t>mmersed FE method can be more accurate by using higher grid resolution</w:t>
      </w:r>
      <w:r w:rsidR="00B912AB">
        <w:rPr>
          <w:rFonts w:asciiTheme="majorBidi" w:hAnsiTheme="majorBidi" w:cstheme="majorBidi"/>
          <w:b w:val="0"/>
          <w:sz w:val="24"/>
        </w:rPr>
        <w:t xml:space="preserve"> for the </w:t>
      </w:r>
      <w:r w:rsidR="00B912AB" w:rsidRPr="00CF3466">
        <w:rPr>
          <w:rFonts w:asciiTheme="majorBidi" w:hAnsiTheme="majorBidi" w:cstheme="majorBidi"/>
          <w:b w:val="0"/>
          <w:sz w:val="24"/>
        </w:rPr>
        <w:t>polymer</w:t>
      </w:r>
      <w:r w:rsidR="00B912AB">
        <w:rPr>
          <w:rFonts w:asciiTheme="majorBidi" w:hAnsiTheme="majorBidi" w:cstheme="majorBidi"/>
          <w:b w:val="0"/>
          <w:sz w:val="24"/>
        </w:rPr>
        <w:t xml:space="preserve"> unit cell</w:t>
      </w:r>
      <w:r w:rsidRPr="00CF3466">
        <w:rPr>
          <w:rFonts w:asciiTheme="majorBidi" w:hAnsiTheme="majorBidi" w:cstheme="majorBidi"/>
          <w:b w:val="0"/>
          <w:sz w:val="24"/>
        </w:rPr>
        <w:t>.</w:t>
      </w:r>
    </w:p>
    <w:p w14:paraId="59AB0365" w14:textId="77777777" w:rsidR="00676382" w:rsidRPr="00CF3466" w:rsidRDefault="00676382" w:rsidP="00676382">
      <w:pPr>
        <w:pStyle w:val="1"/>
        <w:numPr>
          <w:ilvl w:val="0"/>
          <w:numId w:val="0"/>
        </w:numPr>
        <w:ind w:firstLine="420"/>
        <w:jc w:val="center"/>
        <w:rPr>
          <w:rFonts w:asciiTheme="majorBidi" w:hAnsiTheme="majorBidi" w:cstheme="majorBidi"/>
          <w:b w:val="0"/>
          <w:sz w:val="24"/>
        </w:rPr>
      </w:pPr>
      <w:r w:rsidRPr="00CF3466">
        <w:rPr>
          <w:rFonts w:asciiTheme="majorBidi" w:hAnsiTheme="majorBidi" w:cstheme="majorBidi"/>
          <w:noProof/>
          <w:sz w:val="24"/>
        </w:rPr>
        <w:lastRenderedPageBreak/>
        <w:drawing>
          <wp:inline distT="0" distB="0" distL="0" distR="0" wp14:anchorId="2A0C54A8" wp14:editId="051ED144">
            <wp:extent cx="3048000" cy="2666688"/>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8239" cy="2675646"/>
                    </a:xfrm>
                    <a:prstGeom prst="rect">
                      <a:avLst/>
                    </a:prstGeom>
                    <a:noFill/>
                    <a:ln>
                      <a:noFill/>
                    </a:ln>
                  </pic:spPr>
                </pic:pic>
              </a:graphicData>
            </a:graphic>
          </wp:inline>
        </w:drawing>
      </w:r>
    </w:p>
    <w:p w14:paraId="2F37879E" w14:textId="09A782F6" w:rsidR="006431D2" w:rsidRDefault="00676382" w:rsidP="0010270E">
      <w:pPr>
        <w:pStyle w:val="1"/>
        <w:numPr>
          <w:ilvl w:val="0"/>
          <w:numId w:val="0"/>
        </w:numPr>
        <w:spacing w:after="360" w:line="240" w:lineRule="auto"/>
        <w:jc w:val="center"/>
        <w:rPr>
          <w:rFonts w:asciiTheme="majorBidi" w:hAnsiTheme="majorBidi" w:cstheme="majorBidi"/>
          <w:b w:val="0"/>
          <w:sz w:val="24"/>
        </w:rPr>
      </w:pPr>
      <w:r w:rsidRPr="00147D43">
        <w:rPr>
          <w:rFonts w:asciiTheme="majorBidi" w:hAnsiTheme="majorBidi" w:cstheme="majorBidi"/>
          <w:bCs/>
          <w:sz w:val="24"/>
        </w:rPr>
        <w:t>Fig</w:t>
      </w:r>
      <w:r w:rsidR="00147D43" w:rsidRPr="00147D43">
        <w:rPr>
          <w:rFonts w:asciiTheme="majorBidi" w:hAnsiTheme="majorBidi" w:cstheme="majorBidi"/>
          <w:bCs/>
          <w:sz w:val="24"/>
        </w:rPr>
        <w:t xml:space="preserve">. </w:t>
      </w:r>
      <w:r w:rsidR="00CD18E4">
        <w:rPr>
          <w:rFonts w:asciiTheme="majorBidi" w:hAnsiTheme="majorBidi" w:cstheme="majorBidi"/>
          <w:bCs/>
          <w:sz w:val="24"/>
        </w:rPr>
        <w:t>10</w:t>
      </w:r>
      <w:r w:rsidR="00147D43" w:rsidRPr="00147D43">
        <w:rPr>
          <w:rFonts w:asciiTheme="majorBidi" w:hAnsiTheme="majorBidi" w:cstheme="majorBidi"/>
          <w:bCs/>
          <w:sz w:val="24"/>
        </w:rPr>
        <w:t>.</w:t>
      </w:r>
      <w:r w:rsidRPr="00CF3466">
        <w:rPr>
          <w:rFonts w:asciiTheme="majorBidi" w:hAnsiTheme="majorBidi" w:cstheme="majorBidi"/>
          <w:b w:val="0"/>
          <w:sz w:val="24"/>
        </w:rPr>
        <w:t xml:space="preserve"> </w:t>
      </w:r>
      <w:r w:rsidR="00CA14AE" w:rsidRPr="00CA14AE">
        <w:rPr>
          <w:rFonts w:asciiTheme="majorBidi" w:hAnsiTheme="majorBidi" w:cstheme="majorBidi"/>
          <w:b w:val="0"/>
          <w:sz w:val="24"/>
        </w:rPr>
        <w:t xml:space="preserve">Comparison of Young’s modulus for nanoreinforced </w:t>
      </w:r>
      <w:r w:rsidR="006431D2">
        <w:rPr>
          <w:rFonts w:asciiTheme="majorBidi" w:hAnsiTheme="majorBidi" w:cstheme="majorBidi"/>
          <w:b w:val="0"/>
          <w:sz w:val="24"/>
        </w:rPr>
        <w:t>composites</w:t>
      </w:r>
      <w:r w:rsidR="00CA14AE" w:rsidRPr="00CA14AE">
        <w:rPr>
          <w:rFonts w:asciiTheme="majorBidi" w:hAnsiTheme="majorBidi" w:cstheme="majorBidi"/>
          <w:b w:val="0"/>
          <w:sz w:val="24"/>
        </w:rPr>
        <w:t xml:space="preserve"> containing</w:t>
      </w:r>
      <w:r w:rsidR="00CA14AE">
        <w:rPr>
          <w:rFonts w:asciiTheme="majorBidi" w:hAnsiTheme="majorBidi" w:cstheme="majorBidi"/>
          <w:b w:val="0"/>
          <w:sz w:val="24"/>
        </w:rPr>
        <w:t xml:space="preserve"> </w:t>
      </w:r>
      <w:r w:rsidR="00CA14AE" w:rsidRPr="00CA14AE">
        <w:rPr>
          <w:rFonts w:asciiTheme="majorBidi" w:hAnsiTheme="majorBidi" w:cstheme="majorBidi"/>
          <w:b w:val="0"/>
          <w:sz w:val="24"/>
        </w:rPr>
        <w:t>randomly orientated CNTs</w:t>
      </w:r>
      <w:r w:rsidR="00F83E0C">
        <w:rPr>
          <w:rFonts w:asciiTheme="majorBidi" w:hAnsiTheme="majorBidi" w:cstheme="majorBidi"/>
          <w:b w:val="0"/>
          <w:sz w:val="24"/>
        </w:rPr>
        <w:t xml:space="preserve"> obtained with </w:t>
      </w:r>
      <w:r w:rsidR="006431D2" w:rsidRPr="00CF3466">
        <w:rPr>
          <w:rFonts w:asciiTheme="majorBidi" w:hAnsiTheme="majorBidi" w:cstheme="majorBidi"/>
          <w:b w:val="0"/>
          <w:sz w:val="24"/>
        </w:rPr>
        <w:t>the traditional FE</w:t>
      </w:r>
      <w:r w:rsidR="006431D2">
        <w:rPr>
          <w:rFonts w:asciiTheme="majorBidi" w:hAnsiTheme="majorBidi" w:cstheme="majorBidi"/>
          <w:b w:val="0"/>
          <w:sz w:val="24"/>
        </w:rPr>
        <w:t xml:space="preserve"> </w:t>
      </w:r>
      <w:r w:rsidR="006431D2" w:rsidRPr="00CF3466">
        <w:rPr>
          <w:rFonts w:asciiTheme="majorBidi" w:hAnsiTheme="majorBidi" w:cstheme="majorBidi"/>
          <w:b w:val="0"/>
          <w:sz w:val="24"/>
        </w:rPr>
        <w:t xml:space="preserve">method and the </w:t>
      </w:r>
      <w:r w:rsidR="00F83E0C">
        <w:rPr>
          <w:rFonts w:asciiTheme="majorBidi" w:hAnsiTheme="majorBidi" w:cstheme="majorBidi"/>
          <w:b w:val="0"/>
          <w:sz w:val="24"/>
        </w:rPr>
        <w:t>i</w:t>
      </w:r>
      <w:r w:rsidR="006431D2" w:rsidRPr="00CF3466">
        <w:rPr>
          <w:rFonts w:asciiTheme="majorBidi" w:hAnsiTheme="majorBidi" w:cstheme="majorBidi"/>
          <w:b w:val="0"/>
          <w:sz w:val="24"/>
        </w:rPr>
        <w:t>mmersed FE method with different polymer grid resolution.</w:t>
      </w:r>
    </w:p>
    <w:p w14:paraId="219E9AF4" w14:textId="77777777" w:rsidR="00676382" w:rsidRPr="00CF3466" w:rsidRDefault="00676382" w:rsidP="00147D43">
      <w:pPr>
        <w:pStyle w:val="1"/>
        <w:numPr>
          <w:ilvl w:val="0"/>
          <w:numId w:val="0"/>
        </w:numPr>
        <w:spacing w:before="360"/>
        <w:ind w:firstLine="420"/>
        <w:jc w:val="center"/>
        <w:rPr>
          <w:rFonts w:asciiTheme="majorBidi" w:hAnsiTheme="majorBidi" w:cstheme="majorBidi"/>
          <w:b w:val="0"/>
          <w:sz w:val="24"/>
        </w:rPr>
      </w:pPr>
      <w:r w:rsidRPr="00CF3466">
        <w:rPr>
          <w:rFonts w:asciiTheme="majorBidi" w:hAnsiTheme="majorBidi" w:cstheme="majorBidi"/>
          <w:noProof/>
          <w:sz w:val="24"/>
        </w:rPr>
        <w:drawing>
          <wp:inline distT="0" distB="0" distL="0" distR="0" wp14:anchorId="66D95B94" wp14:editId="31E15BE6">
            <wp:extent cx="3072063" cy="27146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9411" cy="2721118"/>
                    </a:xfrm>
                    <a:prstGeom prst="rect">
                      <a:avLst/>
                    </a:prstGeom>
                    <a:noFill/>
                    <a:ln>
                      <a:noFill/>
                    </a:ln>
                  </pic:spPr>
                </pic:pic>
              </a:graphicData>
            </a:graphic>
          </wp:inline>
        </w:drawing>
      </w:r>
    </w:p>
    <w:p w14:paraId="5CAB48FF" w14:textId="2A351C16" w:rsidR="00676382" w:rsidRPr="00CF3466" w:rsidRDefault="00676382" w:rsidP="00871519">
      <w:pPr>
        <w:pStyle w:val="1"/>
        <w:numPr>
          <w:ilvl w:val="0"/>
          <w:numId w:val="0"/>
        </w:numPr>
        <w:spacing w:after="360" w:line="240" w:lineRule="auto"/>
        <w:ind w:firstLine="420"/>
        <w:jc w:val="center"/>
        <w:rPr>
          <w:rFonts w:asciiTheme="majorBidi" w:hAnsiTheme="majorBidi" w:cstheme="majorBidi"/>
          <w:b w:val="0"/>
          <w:sz w:val="24"/>
        </w:rPr>
      </w:pPr>
      <w:r w:rsidRPr="00147D43">
        <w:rPr>
          <w:rFonts w:asciiTheme="majorBidi" w:hAnsiTheme="majorBidi" w:cstheme="majorBidi"/>
          <w:bCs/>
          <w:sz w:val="24"/>
        </w:rPr>
        <w:t>Fig.</w:t>
      </w:r>
      <w:r w:rsidR="00147D43" w:rsidRPr="00147D43">
        <w:rPr>
          <w:rFonts w:asciiTheme="majorBidi" w:hAnsiTheme="majorBidi" w:cstheme="majorBidi"/>
          <w:bCs/>
          <w:sz w:val="24"/>
        </w:rPr>
        <w:t xml:space="preserve"> </w:t>
      </w:r>
      <w:r w:rsidRPr="00147D43">
        <w:rPr>
          <w:rFonts w:asciiTheme="majorBidi" w:hAnsiTheme="majorBidi" w:cstheme="majorBidi"/>
          <w:bCs/>
          <w:sz w:val="24"/>
        </w:rPr>
        <w:t>1</w:t>
      </w:r>
      <w:r w:rsidR="00CD18E4">
        <w:rPr>
          <w:rFonts w:asciiTheme="majorBidi" w:hAnsiTheme="majorBidi" w:cstheme="majorBidi"/>
          <w:bCs/>
          <w:sz w:val="24"/>
        </w:rPr>
        <w:t>1</w:t>
      </w:r>
      <w:r w:rsidR="00147D43" w:rsidRPr="00147D43">
        <w:rPr>
          <w:rFonts w:asciiTheme="majorBidi" w:hAnsiTheme="majorBidi" w:cstheme="majorBidi"/>
          <w:bCs/>
          <w:sz w:val="24"/>
        </w:rPr>
        <w:t>.</w:t>
      </w:r>
      <w:r w:rsidRPr="00CF3466">
        <w:rPr>
          <w:rFonts w:asciiTheme="majorBidi" w:hAnsiTheme="majorBidi" w:cstheme="majorBidi"/>
          <w:b w:val="0"/>
          <w:sz w:val="24"/>
        </w:rPr>
        <w:t xml:space="preserve"> Variation of relative error of Youngs modulus </w:t>
      </w:r>
      <w:r w:rsidR="00871519">
        <w:rPr>
          <w:rFonts w:asciiTheme="majorBidi" w:hAnsiTheme="majorBidi" w:cstheme="majorBidi"/>
          <w:b w:val="0"/>
          <w:sz w:val="24"/>
        </w:rPr>
        <w:t>of CNT-epoxy composites with</w:t>
      </w:r>
      <w:r w:rsidRPr="00CF3466">
        <w:rPr>
          <w:rFonts w:asciiTheme="majorBidi" w:hAnsiTheme="majorBidi" w:cstheme="majorBidi"/>
          <w:b w:val="0"/>
          <w:sz w:val="24"/>
        </w:rPr>
        <w:t xml:space="preserve"> polymer grid resolution</w:t>
      </w:r>
      <w:r w:rsidR="00691360">
        <w:rPr>
          <w:rFonts w:asciiTheme="majorBidi" w:hAnsiTheme="majorBidi" w:cstheme="majorBidi"/>
          <w:b w:val="0"/>
          <w:sz w:val="24"/>
          <w:lang w:val="en-CA"/>
        </w:rPr>
        <w:t xml:space="preserve"> in </w:t>
      </w:r>
      <w:r w:rsidR="00871519" w:rsidRPr="00CF3466">
        <w:rPr>
          <w:rFonts w:asciiTheme="majorBidi" w:hAnsiTheme="majorBidi" w:cstheme="majorBidi"/>
          <w:b w:val="0"/>
          <w:sz w:val="24"/>
        </w:rPr>
        <w:t xml:space="preserve">the </w:t>
      </w:r>
      <w:r w:rsidR="00871519">
        <w:rPr>
          <w:rFonts w:asciiTheme="majorBidi" w:hAnsiTheme="majorBidi" w:cstheme="majorBidi"/>
          <w:b w:val="0"/>
          <w:sz w:val="24"/>
        </w:rPr>
        <w:t>i</w:t>
      </w:r>
      <w:r w:rsidR="00871519" w:rsidRPr="00CF3466">
        <w:rPr>
          <w:rFonts w:asciiTheme="majorBidi" w:hAnsiTheme="majorBidi" w:cstheme="majorBidi"/>
          <w:b w:val="0"/>
          <w:sz w:val="24"/>
        </w:rPr>
        <w:t>mmersed FE method</w:t>
      </w:r>
      <w:r w:rsidRPr="00CF3466">
        <w:rPr>
          <w:rFonts w:asciiTheme="majorBidi" w:hAnsiTheme="majorBidi" w:cstheme="majorBidi"/>
          <w:b w:val="0"/>
          <w:sz w:val="24"/>
        </w:rPr>
        <w:t>.</w:t>
      </w:r>
    </w:p>
    <w:p w14:paraId="5714725B" w14:textId="225DB721" w:rsidR="00676382" w:rsidRDefault="007607EB" w:rsidP="007607EB">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 xml:space="preserve">To demonstrate the advantages of the </w:t>
      </w:r>
      <w:r>
        <w:rPr>
          <w:rFonts w:asciiTheme="majorBidi" w:hAnsiTheme="majorBidi" w:cstheme="majorBidi"/>
          <w:b w:val="0"/>
          <w:sz w:val="24"/>
        </w:rPr>
        <w:t>i</w:t>
      </w:r>
      <w:r w:rsidRPr="00CF3466">
        <w:rPr>
          <w:rFonts w:asciiTheme="majorBidi" w:hAnsiTheme="majorBidi" w:cstheme="majorBidi"/>
          <w:b w:val="0"/>
          <w:sz w:val="24"/>
        </w:rPr>
        <w:t>mmersed FE method, Fig.</w:t>
      </w:r>
      <w:r>
        <w:rPr>
          <w:rFonts w:asciiTheme="majorBidi" w:hAnsiTheme="majorBidi" w:cstheme="majorBidi"/>
          <w:b w:val="0"/>
          <w:sz w:val="24"/>
        </w:rPr>
        <w:t xml:space="preserve"> </w:t>
      </w:r>
      <w:r w:rsidRPr="00CF3466">
        <w:rPr>
          <w:rFonts w:asciiTheme="majorBidi" w:hAnsiTheme="majorBidi" w:cstheme="majorBidi"/>
          <w:b w:val="0"/>
          <w:sz w:val="24"/>
        </w:rPr>
        <w:t>1</w:t>
      </w:r>
      <w:r w:rsidR="004A04A7">
        <w:rPr>
          <w:rFonts w:asciiTheme="majorBidi" w:hAnsiTheme="majorBidi" w:cstheme="majorBidi"/>
          <w:b w:val="0"/>
          <w:sz w:val="24"/>
        </w:rPr>
        <w:t>2</w:t>
      </w:r>
      <w:r w:rsidRPr="00CF3466">
        <w:rPr>
          <w:rFonts w:asciiTheme="majorBidi" w:hAnsiTheme="majorBidi" w:cstheme="majorBidi"/>
          <w:b w:val="0"/>
          <w:sz w:val="24"/>
        </w:rPr>
        <w:t xml:space="preserve"> shows </w:t>
      </w:r>
      <w:r>
        <w:rPr>
          <w:rFonts w:asciiTheme="majorBidi" w:hAnsiTheme="majorBidi" w:cstheme="majorBidi"/>
          <w:b w:val="0"/>
          <w:sz w:val="24"/>
        </w:rPr>
        <w:t xml:space="preserve">the </w:t>
      </w:r>
      <w:r w:rsidRPr="00CF3466">
        <w:rPr>
          <w:rFonts w:asciiTheme="majorBidi" w:hAnsiTheme="majorBidi" w:cstheme="majorBidi"/>
          <w:b w:val="0"/>
          <w:sz w:val="24"/>
        </w:rPr>
        <w:t xml:space="preserve">variation of the </w:t>
      </w:r>
      <w:r>
        <w:rPr>
          <w:rFonts w:asciiTheme="majorBidi" w:hAnsiTheme="majorBidi" w:cstheme="majorBidi"/>
          <w:b w:val="0"/>
          <w:sz w:val="24"/>
        </w:rPr>
        <w:t xml:space="preserve">total number </w:t>
      </w:r>
      <w:r w:rsidRPr="00CF3466">
        <w:rPr>
          <w:rFonts w:asciiTheme="majorBidi" w:hAnsiTheme="majorBidi" w:cstheme="majorBidi"/>
          <w:b w:val="0"/>
          <w:sz w:val="24"/>
        </w:rPr>
        <w:t>of element</w:t>
      </w:r>
      <w:r>
        <w:rPr>
          <w:rFonts w:asciiTheme="majorBidi" w:hAnsiTheme="majorBidi" w:cstheme="majorBidi"/>
          <w:b w:val="0"/>
          <w:sz w:val="24"/>
        </w:rPr>
        <w:t>s</w:t>
      </w:r>
      <w:r w:rsidRPr="00CF3466">
        <w:rPr>
          <w:rFonts w:asciiTheme="majorBidi" w:hAnsiTheme="majorBidi" w:cstheme="majorBidi"/>
          <w:b w:val="0"/>
          <w:sz w:val="24"/>
        </w:rPr>
        <w:t xml:space="preserve"> in </w:t>
      </w:r>
      <w:r>
        <w:rPr>
          <w:rFonts w:asciiTheme="majorBidi" w:hAnsiTheme="majorBidi" w:cstheme="majorBidi"/>
          <w:b w:val="0"/>
          <w:sz w:val="24"/>
        </w:rPr>
        <w:t>the i</w:t>
      </w:r>
      <w:r w:rsidRPr="00CF3466">
        <w:rPr>
          <w:rFonts w:asciiTheme="majorBidi" w:hAnsiTheme="majorBidi" w:cstheme="majorBidi"/>
          <w:b w:val="0"/>
          <w:sz w:val="24"/>
        </w:rPr>
        <w:t xml:space="preserve">mmersed and traditional FE models </w:t>
      </w:r>
      <w:r>
        <w:rPr>
          <w:rFonts w:asciiTheme="majorBidi" w:hAnsiTheme="majorBidi" w:cstheme="majorBidi"/>
          <w:b w:val="0"/>
          <w:sz w:val="24"/>
        </w:rPr>
        <w:t>with increasing t</w:t>
      </w:r>
      <w:r w:rsidRPr="00CF3466">
        <w:rPr>
          <w:rFonts w:asciiTheme="majorBidi" w:hAnsiTheme="majorBidi" w:cstheme="majorBidi"/>
          <w:b w:val="0"/>
          <w:sz w:val="24"/>
        </w:rPr>
        <w:t xml:space="preserve">he CNT volume fraction. </w:t>
      </w:r>
      <w:r w:rsidR="00BE1A68">
        <w:rPr>
          <w:rFonts w:asciiTheme="majorBidi" w:hAnsiTheme="majorBidi" w:cstheme="majorBidi"/>
          <w:b w:val="0"/>
          <w:sz w:val="24"/>
        </w:rPr>
        <w:t>The results indicate that t</w:t>
      </w:r>
      <w:r w:rsidR="00676382" w:rsidRPr="00CF3466">
        <w:rPr>
          <w:rFonts w:asciiTheme="majorBidi" w:hAnsiTheme="majorBidi" w:cstheme="majorBidi"/>
          <w:b w:val="0"/>
          <w:sz w:val="24"/>
        </w:rPr>
        <w:t xml:space="preserve">he </w:t>
      </w:r>
      <w:r w:rsidR="00BE1A68">
        <w:rPr>
          <w:rFonts w:asciiTheme="majorBidi" w:hAnsiTheme="majorBidi" w:cstheme="majorBidi"/>
          <w:b w:val="0"/>
          <w:sz w:val="24"/>
        </w:rPr>
        <w:t xml:space="preserve">number of elements in the </w:t>
      </w:r>
      <w:r w:rsidR="00676382" w:rsidRPr="00CF3466">
        <w:rPr>
          <w:rFonts w:asciiTheme="majorBidi" w:hAnsiTheme="majorBidi" w:cstheme="majorBidi"/>
          <w:b w:val="0"/>
          <w:sz w:val="24"/>
        </w:rPr>
        <w:t xml:space="preserve">traditional FE </w:t>
      </w:r>
      <w:r w:rsidR="00BE1A68">
        <w:rPr>
          <w:rFonts w:asciiTheme="majorBidi" w:hAnsiTheme="majorBidi" w:cstheme="majorBidi"/>
          <w:b w:val="0"/>
          <w:sz w:val="24"/>
        </w:rPr>
        <w:t>method</w:t>
      </w:r>
      <w:r w:rsidR="00676382" w:rsidRPr="00CF3466">
        <w:rPr>
          <w:rFonts w:asciiTheme="majorBidi" w:hAnsiTheme="majorBidi" w:cstheme="majorBidi"/>
          <w:b w:val="0"/>
          <w:sz w:val="24"/>
        </w:rPr>
        <w:t xml:space="preserve"> </w:t>
      </w:r>
      <w:r w:rsidR="00BE1A68">
        <w:rPr>
          <w:rFonts w:asciiTheme="majorBidi" w:hAnsiTheme="majorBidi" w:cstheme="majorBidi"/>
          <w:b w:val="0"/>
          <w:sz w:val="24"/>
        </w:rPr>
        <w:t xml:space="preserve">increase </w:t>
      </w:r>
      <w:r w:rsidR="00676382" w:rsidRPr="00CF3466">
        <w:rPr>
          <w:rFonts w:asciiTheme="majorBidi" w:hAnsiTheme="majorBidi" w:cstheme="majorBidi"/>
          <w:b w:val="0"/>
          <w:sz w:val="24"/>
        </w:rPr>
        <w:t xml:space="preserve">24 times </w:t>
      </w:r>
      <w:r w:rsidR="00BE1A68">
        <w:rPr>
          <w:rFonts w:asciiTheme="majorBidi" w:hAnsiTheme="majorBidi" w:cstheme="majorBidi"/>
          <w:b w:val="0"/>
          <w:sz w:val="24"/>
        </w:rPr>
        <w:t>faster than the i</w:t>
      </w:r>
      <w:r w:rsidR="00676382" w:rsidRPr="00CF3466">
        <w:rPr>
          <w:rFonts w:asciiTheme="majorBidi" w:hAnsiTheme="majorBidi" w:cstheme="majorBidi"/>
          <w:b w:val="0"/>
          <w:sz w:val="24"/>
        </w:rPr>
        <w:t xml:space="preserve">mmersed FE </w:t>
      </w:r>
      <w:r w:rsidR="00BE1A68">
        <w:rPr>
          <w:rFonts w:asciiTheme="majorBidi" w:hAnsiTheme="majorBidi" w:cstheme="majorBidi"/>
          <w:b w:val="0"/>
          <w:sz w:val="24"/>
        </w:rPr>
        <w:t>method with increasing the number of dispersed CNTs</w:t>
      </w:r>
      <w:r w:rsidR="00676382" w:rsidRPr="00CF3466">
        <w:rPr>
          <w:rFonts w:asciiTheme="majorBidi" w:hAnsiTheme="majorBidi" w:cstheme="majorBidi"/>
          <w:b w:val="0"/>
          <w:sz w:val="24"/>
        </w:rPr>
        <w:t xml:space="preserve">. In fact, once the polymer grid resolution of the </w:t>
      </w:r>
      <w:r w:rsidR="00BE1A68">
        <w:rPr>
          <w:rFonts w:asciiTheme="majorBidi" w:hAnsiTheme="majorBidi" w:cstheme="majorBidi"/>
          <w:b w:val="0"/>
          <w:sz w:val="24"/>
        </w:rPr>
        <w:t>i</w:t>
      </w:r>
      <w:r w:rsidR="00676382" w:rsidRPr="00CF3466">
        <w:rPr>
          <w:rFonts w:asciiTheme="majorBidi" w:hAnsiTheme="majorBidi" w:cstheme="majorBidi"/>
          <w:b w:val="0"/>
          <w:sz w:val="24"/>
        </w:rPr>
        <w:t xml:space="preserve">mmersed FE model is fixed, the </w:t>
      </w:r>
      <w:r w:rsidR="00BE1A68">
        <w:rPr>
          <w:rFonts w:asciiTheme="majorBidi" w:hAnsiTheme="majorBidi" w:cstheme="majorBidi"/>
          <w:b w:val="0"/>
          <w:sz w:val="24"/>
        </w:rPr>
        <w:lastRenderedPageBreak/>
        <w:t>incremental increase</w:t>
      </w:r>
      <w:r w:rsidR="00676382" w:rsidRPr="00CF3466">
        <w:rPr>
          <w:rFonts w:asciiTheme="majorBidi" w:hAnsiTheme="majorBidi" w:cstheme="majorBidi"/>
          <w:b w:val="0"/>
          <w:sz w:val="24"/>
        </w:rPr>
        <w:t xml:space="preserve"> </w:t>
      </w:r>
      <w:r w:rsidR="00BE1A68">
        <w:rPr>
          <w:rFonts w:asciiTheme="majorBidi" w:hAnsiTheme="majorBidi" w:cstheme="majorBidi"/>
          <w:b w:val="0"/>
          <w:sz w:val="24"/>
        </w:rPr>
        <w:t>in</w:t>
      </w:r>
      <w:r w:rsidR="00676382" w:rsidRPr="00CF3466">
        <w:rPr>
          <w:rFonts w:asciiTheme="majorBidi" w:hAnsiTheme="majorBidi" w:cstheme="majorBidi"/>
          <w:b w:val="0"/>
          <w:sz w:val="24"/>
        </w:rPr>
        <w:t xml:space="preserve"> total element number </w:t>
      </w:r>
      <w:r w:rsidR="00BE1A68">
        <w:rPr>
          <w:rFonts w:asciiTheme="majorBidi" w:hAnsiTheme="majorBidi" w:cstheme="majorBidi"/>
          <w:b w:val="0"/>
          <w:sz w:val="24"/>
        </w:rPr>
        <w:t xml:space="preserve">is </w:t>
      </w:r>
      <w:r w:rsidR="00676382" w:rsidRPr="00CF3466">
        <w:rPr>
          <w:rFonts w:asciiTheme="majorBidi" w:hAnsiTheme="majorBidi" w:cstheme="majorBidi"/>
          <w:b w:val="0"/>
          <w:sz w:val="24"/>
        </w:rPr>
        <w:t xml:space="preserve">equal to the </w:t>
      </w:r>
      <w:r w:rsidR="00BE1A68">
        <w:rPr>
          <w:rFonts w:asciiTheme="majorBidi" w:hAnsiTheme="majorBidi" w:cstheme="majorBidi"/>
          <w:b w:val="0"/>
          <w:sz w:val="24"/>
        </w:rPr>
        <w:t xml:space="preserve">elements in the </w:t>
      </w:r>
      <w:r w:rsidR="00201BB6">
        <w:rPr>
          <w:rFonts w:asciiTheme="majorBidi" w:hAnsiTheme="majorBidi" w:cstheme="majorBidi"/>
          <w:b w:val="0"/>
          <w:sz w:val="24"/>
        </w:rPr>
        <w:t>added</w:t>
      </w:r>
      <w:r w:rsidR="00BE1A68">
        <w:rPr>
          <w:rFonts w:asciiTheme="majorBidi" w:hAnsiTheme="majorBidi" w:cstheme="majorBidi"/>
          <w:b w:val="0"/>
          <w:sz w:val="24"/>
        </w:rPr>
        <w:t xml:space="preserve"> </w:t>
      </w:r>
      <w:r w:rsidR="00676382" w:rsidRPr="00CF3466">
        <w:rPr>
          <w:rFonts w:asciiTheme="majorBidi" w:hAnsiTheme="majorBidi" w:cstheme="majorBidi"/>
          <w:b w:val="0"/>
          <w:sz w:val="24"/>
        </w:rPr>
        <w:t>CNT</w:t>
      </w:r>
      <w:r w:rsidR="00BE1A68">
        <w:rPr>
          <w:rFonts w:asciiTheme="majorBidi" w:hAnsiTheme="majorBidi" w:cstheme="majorBidi"/>
          <w:b w:val="0"/>
          <w:sz w:val="24"/>
        </w:rPr>
        <w:t xml:space="preserve">s that corresponds to the </w:t>
      </w:r>
      <w:r w:rsidR="00201BB6">
        <w:rPr>
          <w:rFonts w:asciiTheme="majorBidi" w:hAnsiTheme="majorBidi" w:cstheme="majorBidi"/>
          <w:b w:val="0"/>
          <w:sz w:val="24"/>
        </w:rPr>
        <w:t>difference</w:t>
      </w:r>
      <w:r w:rsidR="00BE1A68">
        <w:rPr>
          <w:rFonts w:asciiTheme="majorBidi" w:hAnsiTheme="majorBidi" w:cstheme="majorBidi"/>
          <w:b w:val="0"/>
          <w:sz w:val="24"/>
        </w:rPr>
        <w:t xml:space="preserve"> in volume fraction</w:t>
      </w:r>
      <w:r w:rsidR="00676382" w:rsidRPr="00CF3466">
        <w:rPr>
          <w:rFonts w:asciiTheme="majorBidi" w:hAnsiTheme="majorBidi" w:cstheme="majorBidi"/>
          <w:b w:val="0"/>
          <w:sz w:val="24"/>
        </w:rPr>
        <w:t xml:space="preserve">. However, in the traditional FE model, the polymer should be re-meshed when adding new CNTs and a lot of new polymer elements are created </w:t>
      </w:r>
      <w:r w:rsidR="00600FBE">
        <w:rPr>
          <w:rFonts w:asciiTheme="majorBidi" w:hAnsiTheme="majorBidi" w:cstheme="majorBidi"/>
          <w:b w:val="0"/>
          <w:sz w:val="24"/>
        </w:rPr>
        <w:t xml:space="preserve">at the </w:t>
      </w:r>
      <w:r w:rsidR="00676382" w:rsidRPr="00CF3466">
        <w:rPr>
          <w:rFonts w:asciiTheme="majorBidi" w:hAnsiTheme="majorBidi" w:cstheme="majorBidi"/>
          <w:b w:val="0"/>
          <w:sz w:val="24"/>
        </w:rPr>
        <w:t>CNT</w:t>
      </w:r>
      <w:r w:rsidR="00600FBE">
        <w:rPr>
          <w:rFonts w:asciiTheme="majorBidi" w:hAnsiTheme="majorBidi" w:cstheme="majorBidi"/>
          <w:b w:val="0"/>
          <w:sz w:val="24"/>
        </w:rPr>
        <w:t xml:space="preserve">-polymer interface, which </w:t>
      </w:r>
      <w:r w:rsidR="00676382" w:rsidRPr="00CF3466">
        <w:rPr>
          <w:rFonts w:asciiTheme="majorBidi" w:hAnsiTheme="majorBidi" w:cstheme="majorBidi"/>
          <w:b w:val="0"/>
          <w:sz w:val="24"/>
        </w:rPr>
        <w:t xml:space="preserve">leads to </w:t>
      </w:r>
      <w:r w:rsidR="00600FBE">
        <w:rPr>
          <w:rFonts w:asciiTheme="majorBidi" w:hAnsiTheme="majorBidi" w:cstheme="majorBidi"/>
          <w:b w:val="0"/>
          <w:sz w:val="24"/>
        </w:rPr>
        <w:t xml:space="preserve">a significant increase in the </w:t>
      </w:r>
      <w:r w:rsidR="00216CDD">
        <w:rPr>
          <w:rFonts w:asciiTheme="majorBidi" w:hAnsiTheme="majorBidi" w:cstheme="majorBidi"/>
          <w:b w:val="0"/>
          <w:sz w:val="24"/>
        </w:rPr>
        <w:t>total number of nodes</w:t>
      </w:r>
      <w:r w:rsidR="00676382" w:rsidRPr="00CF3466">
        <w:rPr>
          <w:rFonts w:asciiTheme="majorBidi" w:hAnsiTheme="majorBidi" w:cstheme="majorBidi"/>
          <w:b w:val="0"/>
          <w:sz w:val="24"/>
        </w:rPr>
        <w:t xml:space="preserve">. </w:t>
      </w:r>
      <w:r w:rsidR="00A42217">
        <w:rPr>
          <w:rFonts w:asciiTheme="majorBidi" w:hAnsiTheme="majorBidi" w:cstheme="majorBidi"/>
          <w:b w:val="0"/>
          <w:sz w:val="24"/>
        </w:rPr>
        <w:t>In addition to</w:t>
      </w:r>
      <w:r w:rsidR="00676382" w:rsidRPr="00CF3466">
        <w:rPr>
          <w:rFonts w:asciiTheme="majorBidi" w:hAnsiTheme="majorBidi" w:cstheme="majorBidi"/>
          <w:b w:val="0"/>
          <w:sz w:val="24"/>
        </w:rPr>
        <w:t xml:space="preserve"> the </w:t>
      </w:r>
      <w:r w:rsidR="00A42217">
        <w:rPr>
          <w:rFonts w:asciiTheme="majorBidi" w:hAnsiTheme="majorBidi" w:cstheme="majorBidi"/>
          <w:b w:val="0"/>
          <w:sz w:val="24"/>
        </w:rPr>
        <w:t>significant increase of computational cost in traditional FE approach</w:t>
      </w:r>
      <w:r w:rsidR="00676382" w:rsidRPr="00CF3466">
        <w:rPr>
          <w:rFonts w:asciiTheme="majorBidi" w:hAnsiTheme="majorBidi" w:cstheme="majorBidi"/>
          <w:b w:val="0"/>
          <w:sz w:val="24"/>
        </w:rPr>
        <w:t>, the difficult</w:t>
      </w:r>
      <w:r w:rsidR="00216CDD">
        <w:rPr>
          <w:rFonts w:asciiTheme="majorBidi" w:hAnsiTheme="majorBidi" w:cstheme="majorBidi"/>
          <w:b w:val="0"/>
          <w:sz w:val="24"/>
        </w:rPr>
        <w:t>y</w:t>
      </w:r>
      <w:r w:rsidR="00676382" w:rsidRPr="00CF3466">
        <w:rPr>
          <w:rFonts w:asciiTheme="majorBidi" w:hAnsiTheme="majorBidi" w:cstheme="majorBidi"/>
          <w:b w:val="0"/>
          <w:sz w:val="24"/>
        </w:rPr>
        <w:t xml:space="preserve"> in </w:t>
      </w:r>
      <w:r w:rsidR="00216CDD">
        <w:rPr>
          <w:rFonts w:asciiTheme="majorBidi" w:hAnsiTheme="majorBidi" w:cstheme="majorBidi"/>
          <w:b w:val="0"/>
          <w:sz w:val="24"/>
        </w:rPr>
        <w:t xml:space="preserve">the </w:t>
      </w:r>
      <w:r w:rsidR="00676382" w:rsidRPr="00CF3466">
        <w:rPr>
          <w:rFonts w:asciiTheme="majorBidi" w:hAnsiTheme="majorBidi" w:cstheme="majorBidi"/>
          <w:b w:val="0"/>
          <w:sz w:val="24"/>
        </w:rPr>
        <w:t xml:space="preserve">meshing process also increases dramatically at high </w:t>
      </w:r>
      <w:r w:rsidR="00216CDD">
        <w:rPr>
          <w:rFonts w:asciiTheme="majorBidi" w:hAnsiTheme="majorBidi" w:cstheme="majorBidi"/>
          <w:b w:val="0"/>
          <w:sz w:val="24"/>
        </w:rPr>
        <w:t xml:space="preserve">CNT </w:t>
      </w:r>
      <w:r w:rsidR="00676382" w:rsidRPr="00CF3466">
        <w:rPr>
          <w:rFonts w:asciiTheme="majorBidi" w:hAnsiTheme="majorBidi" w:cstheme="majorBidi"/>
          <w:b w:val="0"/>
          <w:sz w:val="24"/>
        </w:rPr>
        <w:t>volume fraction</w:t>
      </w:r>
      <w:r w:rsidR="00216CDD">
        <w:rPr>
          <w:rFonts w:asciiTheme="majorBidi" w:hAnsiTheme="majorBidi" w:cstheme="majorBidi"/>
          <w:b w:val="0"/>
          <w:sz w:val="24"/>
        </w:rPr>
        <w:t>s</w:t>
      </w:r>
      <w:r w:rsidR="00676382" w:rsidRPr="00CF3466">
        <w:rPr>
          <w:rFonts w:asciiTheme="majorBidi" w:hAnsiTheme="majorBidi" w:cstheme="majorBidi"/>
          <w:b w:val="0"/>
          <w:sz w:val="24"/>
        </w:rPr>
        <w:t xml:space="preserve">. The </w:t>
      </w:r>
      <w:r w:rsidR="00216CDD">
        <w:rPr>
          <w:rFonts w:asciiTheme="majorBidi" w:hAnsiTheme="majorBidi" w:cstheme="majorBidi"/>
          <w:b w:val="0"/>
          <w:sz w:val="24"/>
        </w:rPr>
        <w:t>i</w:t>
      </w:r>
      <w:r w:rsidR="00676382" w:rsidRPr="00CF3466">
        <w:rPr>
          <w:rFonts w:asciiTheme="majorBidi" w:hAnsiTheme="majorBidi" w:cstheme="majorBidi"/>
          <w:b w:val="0"/>
          <w:sz w:val="24"/>
        </w:rPr>
        <w:t xml:space="preserve">mmersed FE method does not face these </w:t>
      </w:r>
      <w:r w:rsidR="00216CDD">
        <w:rPr>
          <w:rFonts w:asciiTheme="majorBidi" w:hAnsiTheme="majorBidi" w:cstheme="majorBidi"/>
          <w:b w:val="0"/>
          <w:sz w:val="24"/>
        </w:rPr>
        <w:t>challenges</w:t>
      </w:r>
      <w:r w:rsidR="00676382" w:rsidRPr="00CF3466">
        <w:rPr>
          <w:rFonts w:asciiTheme="majorBidi" w:hAnsiTheme="majorBidi" w:cstheme="majorBidi"/>
          <w:b w:val="0"/>
          <w:sz w:val="24"/>
        </w:rPr>
        <w:t xml:space="preserve"> </w:t>
      </w:r>
      <w:r w:rsidR="00216CDD">
        <w:rPr>
          <w:rFonts w:asciiTheme="majorBidi" w:hAnsiTheme="majorBidi" w:cstheme="majorBidi"/>
          <w:b w:val="0"/>
          <w:sz w:val="24"/>
        </w:rPr>
        <w:t xml:space="preserve">and </w:t>
      </w:r>
      <w:r w:rsidR="00676382" w:rsidRPr="00CF3466">
        <w:rPr>
          <w:rFonts w:asciiTheme="majorBidi" w:hAnsiTheme="majorBidi" w:cstheme="majorBidi"/>
          <w:b w:val="0"/>
          <w:sz w:val="24"/>
        </w:rPr>
        <w:t>provide</w:t>
      </w:r>
      <w:r w:rsidR="00216CDD">
        <w:rPr>
          <w:rFonts w:asciiTheme="majorBidi" w:hAnsiTheme="majorBidi" w:cstheme="majorBidi"/>
          <w:b w:val="0"/>
          <w:sz w:val="24"/>
        </w:rPr>
        <w:t>s</w:t>
      </w:r>
      <w:r w:rsidR="00676382" w:rsidRPr="00CF3466">
        <w:rPr>
          <w:rFonts w:asciiTheme="majorBidi" w:hAnsiTheme="majorBidi" w:cstheme="majorBidi"/>
          <w:b w:val="0"/>
          <w:sz w:val="24"/>
        </w:rPr>
        <w:t xml:space="preserve"> similar results </w:t>
      </w:r>
      <w:r w:rsidR="00555754">
        <w:rPr>
          <w:rFonts w:asciiTheme="majorBidi" w:hAnsiTheme="majorBidi" w:cstheme="majorBidi"/>
          <w:b w:val="0"/>
          <w:sz w:val="24"/>
        </w:rPr>
        <w:t>to</w:t>
      </w:r>
      <w:r w:rsidR="00676382" w:rsidRPr="00CF3466">
        <w:rPr>
          <w:rFonts w:asciiTheme="majorBidi" w:hAnsiTheme="majorBidi" w:cstheme="majorBidi"/>
          <w:b w:val="0"/>
          <w:sz w:val="24"/>
        </w:rPr>
        <w:t xml:space="preserve"> the traditional FE method, </w:t>
      </w:r>
      <w:r w:rsidR="00216CDD">
        <w:rPr>
          <w:rFonts w:asciiTheme="majorBidi" w:hAnsiTheme="majorBidi" w:cstheme="majorBidi"/>
          <w:b w:val="0"/>
          <w:sz w:val="24"/>
        </w:rPr>
        <w:t xml:space="preserve">making </w:t>
      </w:r>
      <w:r w:rsidR="00676382" w:rsidRPr="00CF3466">
        <w:rPr>
          <w:rFonts w:asciiTheme="majorBidi" w:hAnsiTheme="majorBidi" w:cstheme="majorBidi"/>
          <w:b w:val="0"/>
          <w:sz w:val="24"/>
        </w:rPr>
        <w:t>it an effective approach to simulate CNT-reinforced nanocomposite</w:t>
      </w:r>
      <w:r w:rsidR="00216CDD">
        <w:rPr>
          <w:rFonts w:asciiTheme="majorBidi" w:hAnsiTheme="majorBidi" w:cstheme="majorBidi"/>
          <w:b w:val="0"/>
          <w:sz w:val="24"/>
        </w:rPr>
        <w:t xml:space="preserve"> with </w:t>
      </w:r>
      <w:r w:rsidR="00216CDD" w:rsidRPr="00CF3466">
        <w:rPr>
          <w:rFonts w:asciiTheme="majorBidi" w:hAnsiTheme="majorBidi" w:cstheme="majorBidi"/>
          <w:b w:val="0"/>
          <w:sz w:val="24"/>
        </w:rPr>
        <w:t>complex morpholog</w:t>
      </w:r>
      <w:r w:rsidR="00216CDD">
        <w:rPr>
          <w:rFonts w:asciiTheme="majorBidi" w:hAnsiTheme="majorBidi" w:cstheme="majorBidi"/>
          <w:b w:val="0"/>
          <w:sz w:val="24"/>
        </w:rPr>
        <w:t>ies</w:t>
      </w:r>
      <w:r w:rsidR="00676382" w:rsidRPr="00CF3466">
        <w:rPr>
          <w:rFonts w:asciiTheme="majorBidi" w:hAnsiTheme="majorBidi" w:cstheme="majorBidi"/>
          <w:b w:val="0"/>
          <w:sz w:val="24"/>
        </w:rPr>
        <w:t xml:space="preserve">. </w:t>
      </w:r>
    </w:p>
    <w:p w14:paraId="3950FC23" w14:textId="36C7ACB0" w:rsidR="007607EB" w:rsidRPr="00CF3466" w:rsidRDefault="007607EB" w:rsidP="00BF3B43">
      <w:pPr>
        <w:pStyle w:val="1"/>
        <w:numPr>
          <w:ilvl w:val="0"/>
          <w:numId w:val="0"/>
        </w:numPr>
        <w:spacing w:before="240"/>
        <w:ind w:firstLine="420"/>
        <w:jc w:val="left"/>
        <w:rPr>
          <w:rFonts w:asciiTheme="majorBidi" w:hAnsiTheme="majorBidi" w:cstheme="majorBidi"/>
          <w:b w:val="0"/>
          <w:sz w:val="24"/>
        </w:rPr>
      </w:pPr>
      <w:r w:rsidRPr="00CF3466">
        <w:rPr>
          <w:rFonts w:asciiTheme="majorBidi" w:hAnsiTheme="majorBidi" w:cstheme="majorBidi"/>
          <w:noProof/>
          <w:sz w:val="24"/>
        </w:rPr>
        <w:drawing>
          <wp:anchor distT="0" distB="0" distL="114300" distR="114300" simplePos="0" relativeHeight="251745280" behindDoc="0" locked="0" layoutInCell="1" allowOverlap="1" wp14:anchorId="5430EB20" wp14:editId="1B30B620">
            <wp:simplePos x="0" y="0"/>
            <wp:positionH relativeFrom="column">
              <wp:posOffset>914400</wp:posOffset>
            </wp:positionH>
            <wp:positionV relativeFrom="paragraph">
              <wp:align>top</wp:align>
            </wp:positionV>
            <wp:extent cx="3444240" cy="2857500"/>
            <wp:effectExtent l="0" t="0" r="381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4240" cy="2857500"/>
                    </a:xfrm>
                    <a:prstGeom prst="rect">
                      <a:avLst/>
                    </a:prstGeom>
                    <a:noFill/>
                    <a:ln>
                      <a:noFill/>
                    </a:ln>
                  </pic:spPr>
                </pic:pic>
              </a:graphicData>
            </a:graphic>
          </wp:anchor>
        </w:drawing>
      </w:r>
      <w:r w:rsidR="00BF3B43">
        <w:rPr>
          <w:rFonts w:asciiTheme="majorBidi" w:hAnsiTheme="majorBidi" w:cstheme="majorBidi"/>
          <w:b w:val="0"/>
          <w:sz w:val="24"/>
        </w:rPr>
        <w:br w:type="textWrapping" w:clear="all"/>
      </w:r>
    </w:p>
    <w:p w14:paraId="0228C3F4" w14:textId="5E3BCCDD" w:rsidR="00924FD8" w:rsidRDefault="00924FD8" w:rsidP="00833D0E">
      <w:pPr>
        <w:pStyle w:val="1"/>
        <w:numPr>
          <w:ilvl w:val="0"/>
          <w:numId w:val="0"/>
        </w:numPr>
        <w:spacing w:before="120" w:after="360" w:line="240" w:lineRule="auto"/>
        <w:jc w:val="center"/>
        <w:rPr>
          <w:rFonts w:asciiTheme="majorBidi" w:hAnsiTheme="majorBidi" w:cstheme="majorBidi"/>
          <w:b w:val="0"/>
          <w:sz w:val="24"/>
        </w:rPr>
      </w:pPr>
      <w:r w:rsidRPr="00147D43">
        <w:rPr>
          <w:rFonts w:asciiTheme="majorBidi" w:hAnsiTheme="majorBidi" w:cstheme="majorBidi"/>
          <w:bCs/>
          <w:sz w:val="24"/>
        </w:rPr>
        <w:t xml:space="preserve">Fig. </w:t>
      </w:r>
      <w:r>
        <w:rPr>
          <w:rFonts w:asciiTheme="majorBidi" w:hAnsiTheme="majorBidi" w:cstheme="majorBidi"/>
          <w:bCs/>
          <w:sz w:val="24"/>
        </w:rPr>
        <w:t>1</w:t>
      </w:r>
      <w:r w:rsidR="00833D0E">
        <w:rPr>
          <w:rFonts w:asciiTheme="majorBidi" w:hAnsiTheme="majorBidi" w:cstheme="majorBidi"/>
          <w:bCs/>
          <w:sz w:val="24"/>
        </w:rPr>
        <w:t>2</w:t>
      </w:r>
      <w:r w:rsidRPr="00147D43">
        <w:rPr>
          <w:rFonts w:asciiTheme="majorBidi" w:hAnsiTheme="majorBidi" w:cstheme="majorBidi"/>
          <w:bCs/>
          <w:sz w:val="24"/>
        </w:rPr>
        <w:t>.</w:t>
      </w:r>
      <w:r w:rsidRPr="00CF3466">
        <w:rPr>
          <w:rFonts w:asciiTheme="majorBidi" w:hAnsiTheme="majorBidi" w:cstheme="majorBidi"/>
          <w:b w:val="0"/>
          <w:sz w:val="24"/>
        </w:rPr>
        <w:t xml:space="preserve"> </w:t>
      </w:r>
      <w:r>
        <w:rPr>
          <w:rFonts w:asciiTheme="majorBidi" w:hAnsiTheme="majorBidi" w:cstheme="majorBidi"/>
          <w:b w:val="0"/>
          <w:sz w:val="24"/>
        </w:rPr>
        <w:t xml:space="preserve">Variation of the total number of elements </w:t>
      </w:r>
      <w:r w:rsidR="00833D0E">
        <w:rPr>
          <w:rFonts w:asciiTheme="majorBidi" w:hAnsiTheme="majorBidi" w:cstheme="majorBidi"/>
          <w:b w:val="0"/>
          <w:sz w:val="24"/>
        </w:rPr>
        <w:t xml:space="preserve">in the immersed and traditional FE models with the increase of CNT </w:t>
      </w:r>
      <w:r w:rsidR="00CB1A55">
        <w:rPr>
          <w:rFonts w:asciiTheme="majorBidi" w:hAnsiTheme="majorBidi" w:cstheme="majorBidi"/>
          <w:b w:val="0"/>
          <w:sz w:val="24"/>
        </w:rPr>
        <w:t xml:space="preserve">volume </w:t>
      </w:r>
      <w:r w:rsidR="00CB1A55">
        <w:rPr>
          <w:rFonts w:asciiTheme="majorBidi" w:hAnsiTheme="majorBidi" w:cstheme="majorBidi"/>
          <w:b w:val="0"/>
          <w:sz w:val="24"/>
          <w:lang w:val="en-CA"/>
        </w:rPr>
        <w:t>fraction</w:t>
      </w:r>
      <w:r w:rsidR="002C3C97">
        <w:rPr>
          <w:rFonts w:asciiTheme="majorBidi" w:hAnsiTheme="majorBidi" w:cstheme="majorBidi"/>
          <w:b w:val="0"/>
          <w:sz w:val="24"/>
          <w:lang w:val="en-CA"/>
        </w:rPr>
        <w:t xml:space="preserve"> </w:t>
      </w:r>
      <w:commentRangeStart w:id="18"/>
      <w:commentRangeEnd w:id="18"/>
      <w:r w:rsidR="00833D0E">
        <w:rPr>
          <w:rStyle w:val="ac"/>
          <w:rFonts w:asciiTheme="minorHAnsi" w:eastAsiaTheme="minorHAnsi" w:hAnsiTheme="minorHAnsi" w:cstheme="minorBidi"/>
          <w:b w:val="0"/>
          <w:lang w:val="en-CA" w:eastAsia="en-US"/>
        </w:rPr>
        <w:commentReference w:id="18"/>
      </w:r>
      <w:r w:rsidRPr="00CF3466">
        <w:rPr>
          <w:rFonts w:asciiTheme="majorBidi" w:hAnsiTheme="majorBidi" w:cstheme="majorBidi"/>
          <w:b w:val="0"/>
          <w:sz w:val="24"/>
        </w:rPr>
        <w:t>.</w:t>
      </w:r>
    </w:p>
    <w:p w14:paraId="4673EE3E" w14:textId="0DBB1C5D" w:rsidR="00676382" w:rsidRPr="00CF3466" w:rsidRDefault="00676382" w:rsidP="00AD26C1">
      <w:pPr>
        <w:pStyle w:val="2"/>
        <w:spacing w:after="120"/>
        <w:ind w:left="426" w:hanging="426"/>
        <w:rPr>
          <w:rFonts w:asciiTheme="majorBidi" w:hAnsiTheme="majorBidi" w:cstheme="majorBidi"/>
        </w:rPr>
      </w:pPr>
      <w:r w:rsidRPr="00CF3466">
        <w:rPr>
          <w:rFonts w:asciiTheme="majorBidi" w:hAnsiTheme="majorBidi" w:cstheme="majorBidi"/>
        </w:rPr>
        <w:t>Influence of CNT waviness on material properties of nanocomposites</w:t>
      </w:r>
    </w:p>
    <w:p w14:paraId="7859A1DE" w14:textId="266FAA37" w:rsidR="0064247C" w:rsidRDefault="000378E5" w:rsidP="00DA2CE9">
      <w:pPr>
        <w:pStyle w:val="1"/>
        <w:numPr>
          <w:ilvl w:val="0"/>
          <w:numId w:val="0"/>
        </w:numPr>
        <w:rPr>
          <w:rFonts w:asciiTheme="majorBidi" w:hAnsiTheme="majorBidi" w:cstheme="majorBidi"/>
          <w:b w:val="0"/>
          <w:sz w:val="24"/>
        </w:rPr>
      </w:pPr>
      <w:r>
        <w:rPr>
          <w:rFonts w:asciiTheme="majorBidi" w:hAnsiTheme="majorBidi" w:cstheme="majorBidi"/>
          <w:b w:val="0"/>
          <w:sz w:val="24"/>
          <w:lang w:val="en-CA"/>
        </w:rPr>
        <w:t xml:space="preserve">In this section we used the </w:t>
      </w:r>
      <w:r w:rsidR="00676382" w:rsidRPr="00CF3466">
        <w:rPr>
          <w:rFonts w:asciiTheme="majorBidi" w:hAnsiTheme="majorBidi" w:cstheme="majorBidi"/>
          <w:b w:val="0"/>
          <w:sz w:val="24"/>
        </w:rPr>
        <w:t xml:space="preserve">proposed </w:t>
      </w:r>
      <w:r>
        <w:rPr>
          <w:rFonts w:asciiTheme="majorBidi" w:hAnsiTheme="majorBidi" w:cstheme="majorBidi"/>
          <w:b w:val="0"/>
          <w:sz w:val="24"/>
        </w:rPr>
        <w:t xml:space="preserve">immersed FE </w:t>
      </w:r>
      <w:r w:rsidR="001029E8">
        <w:rPr>
          <w:rFonts w:asciiTheme="majorBidi" w:hAnsiTheme="majorBidi" w:cstheme="majorBidi"/>
          <w:b w:val="0"/>
          <w:sz w:val="24"/>
        </w:rPr>
        <w:t>approach</w:t>
      </w:r>
      <w:r w:rsidR="00676382" w:rsidRPr="00CF3466">
        <w:rPr>
          <w:rFonts w:asciiTheme="majorBidi" w:hAnsiTheme="majorBidi" w:cstheme="majorBidi"/>
          <w:b w:val="0"/>
          <w:sz w:val="24"/>
        </w:rPr>
        <w:t xml:space="preserve"> in solving complex </w:t>
      </w:r>
      <w:r>
        <w:rPr>
          <w:rFonts w:asciiTheme="majorBidi" w:hAnsiTheme="majorBidi" w:cstheme="majorBidi"/>
          <w:b w:val="0"/>
          <w:sz w:val="24"/>
        </w:rPr>
        <w:t xml:space="preserve">nanocomposite structures </w:t>
      </w:r>
      <w:r w:rsidR="001029E8">
        <w:rPr>
          <w:rFonts w:asciiTheme="majorBidi" w:hAnsiTheme="majorBidi" w:cstheme="majorBidi"/>
          <w:b w:val="0"/>
          <w:sz w:val="24"/>
        </w:rPr>
        <w:t>by</w:t>
      </w:r>
      <w:r w:rsidR="00E06461">
        <w:rPr>
          <w:rFonts w:asciiTheme="majorBidi" w:hAnsiTheme="majorBidi" w:cstheme="majorBidi" w:hint="cs"/>
          <w:b w:val="0"/>
          <w:sz w:val="24"/>
          <w:rtl/>
          <w:lang w:bidi="ar-EG"/>
        </w:rPr>
        <w:t xml:space="preserve"> </w:t>
      </w:r>
      <w:r>
        <w:rPr>
          <w:rFonts w:asciiTheme="majorBidi" w:hAnsiTheme="majorBidi" w:cstheme="majorBidi"/>
          <w:b w:val="0"/>
          <w:sz w:val="24"/>
          <w:lang w:val="en-CA" w:bidi="ar-EG"/>
        </w:rPr>
        <w:t xml:space="preserve">modeling RVEs reinforced with CNTs of different </w:t>
      </w:r>
      <w:r w:rsidR="00526B2E">
        <w:rPr>
          <w:rFonts w:asciiTheme="majorBidi" w:hAnsiTheme="majorBidi" w:cstheme="majorBidi"/>
          <w:b w:val="0"/>
          <w:sz w:val="24"/>
          <w:lang w:val="en-CA" w:bidi="ar-EG"/>
        </w:rPr>
        <w:t>morphologies</w:t>
      </w:r>
      <w:r>
        <w:rPr>
          <w:rFonts w:asciiTheme="majorBidi" w:hAnsiTheme="majorBidi" w:cstheme="majorBidi"/>
          <w:b w:val="0"/>
          <w:sz w:val="24"/>
          <w:lang w:val="en-CA" w:bidi="ar-EG"/>
        </w:rPr>
        <w:t>.</w:t>
      </w:r>
      <w:r w:rsidR="00E06461">
        <w:rPr>
          <w:rFonts w:asciiTheme="majorBidi" w:hAnsiTheme="majorBidi" w:cstheme="majorBidi"/>
          <w:b w:val="0"/>
          <w:sz w:val="24"/>
          <w:lang w:val="en-CA" w:bidi="ar-EG"/>
        </w:rPr>
        <w:t xml:space="preserve"> </w:t>
      </w:r>
      <w:r w:rsidR="00526B2E">
        <w:rPr>
          <w:rFonts w:asciiTheme="majorBidi" w:hAnsiTheme="majorBidi" w:cstheme="majorBidi"/>
          <w:b w:val="0"/>
          <w:sz w:val="24"/>
        </w:rPr>
        <w:t>T</w:t>
      </w:r>
      <w:r w:rsidR="00676382" w:rsidRPr="00CF3466">
        <w:rPr>
          <w:rFonts w:asciiTheme="majorBidi" w:hAnsiTheme="majorBidi" w:cstheme="majorBidi"/>
          <w:b w:val="0"/>
          <w:sz w:val="24"/>
        </w:rPr>
        <w:t xml:space="preserve">he effect of CNT volume fraction and waviness on </w:t>
      </w:r>
      <w:r w:rsidR="00526B2E">
        <w:rPr>
          <w:rFonts w:asciiTheme="majorBidi" w:hAnsiTheme="majorBidi" w:cstheme="majorBidi"/>
          <w:b w:val="0"/>
          <w:sz w:val="24"/>
        </w:rPr>
        <w:t xml:space="preserve">the elastic modulus </w:t>
      </w:r>
      <w:r w:rsidR="00676382" w:rsidRPr="00CF3466">
        <w:rPr>
          <w:rFonts w:asciiTheme="majorBidi" w:hAnsiTheme="majorBidi" w:cstheme="majorBidi"/>
          <w:b w:val="0"/>
          <w:sz w:val="24"/>
        </w:rPr>
        <w:t xml:space="preserve">of </w:t>
      </w:r>
      <w:r w:rsidR="00526B2E">
        <w:rPr>
          <w:rFonts w:asciiTheme="majorBidi" w:hAnsiTheme="majorBidi" w:cstheme="majorBidi"/>
          <w:b w:val="0"/>
          <w:sz w:val="24"/>
        </w:rPr>
        <w:t xml:space="preserve">epoxy-based </w:t>
      </w:r>
      <w:r w:rsidR="00676382" w:rsidRPr="00CF3466">
        <w:rPr>
          <w:rFonts w:asciiTheme="majorBidi" w:hAnsiTheme="majorBidi" w:cstheme="majorBidi"/>
          <w:b w:val="0"/>
          <w:sz w:val="24"/>
        </w:rPr>
        <w:t>composites</w:t>
      </w:r>
      <w:r w:rsidR="00526B2E">
        <w:rPr>
          <w:rFonts w:asciiTheme="majorBidi" w:hAnsiTheme="majorBidi" w:cstheme="majorBidi"/>
          <w:b w:val="0"/>
          <w:sz w:val="24"/>
        </w:rPr>
        <w:t xml:space="preserve"> was investigated</w:t>
      </w:r>
      <w:r w:rsidR="00676382" w:rsidRPr="00CF3466">
        <w:rPr>
          <w:rFonts w:asciiTheme="majorBidi" w:hAnsiTheme="majorBidi" w:cstheme="majorBidi"/>
          <w:b w:val="0"/>
          <w:sz w:val="24"/>
        </w:rPr>
        <w:t>.</w:t>
      </w:r>
    </w:p>
    <w:p w14:paraId="5C2A5FCD" w14:textId="08DEED60" w:rsidR="00CC5993" w:rsidRDefault="00676382" w:rsidP="0044749E">
      <w:pPr>
        <w:pStyle w:val="1"/>
        <w:numPr>
          <w:ilvl w:val="0"/>
          <w:numId w:val="0"/>
        </w:numPr>
        <w:rPr>
          <w:rFonts w:asciiTheme="majorBidi" w:hAnsiTheme="majorBidi" w:cstheme="majorBidi"/>
          <w:b w:val="0"/>
          <w:sz w:val="24"/>
        </w:rPr>
      </w:pPr>
      <w:r w:rsidRPr="00CF3466">
        <w:rPr>
          <w:rFonts w:asciiTheme="majorBidi" w:hAnsiTheme="majorBidi" w:cstheme="majorBidi"/>
          <w:b w:val="0"/>
          <w:sz w:val="24"/>
        </w:rPr>
        <w:t xml:space="preserve"> The (5,5) armchair</w:t>
      </w:r>
      <w:r w:rsidR="00E745B1">
        <w:rPr>
          <w:rFonts w:asciiTheme="majorBidi" w:hAnsiTheme="majorBidi" w:cstheme="majorBidi"/>
          <w:b w:val="0"/>
          <w:sz w:val="24"/>
        </w:rPr>
        <w:t xml:space="preserve"> SWCNT</w:t>
      </w:r>
      <w:r w:rsidRPr="00CF3466">
        <w:rPr>
          <w:rFonts w:asciiTheme="majorBidi" w:hAnsiTheme="majorBidi" w:cstheme="majorBidi"/>
          <w:b w:val="0"/>
          <w:sz w:val="24"/>
        </w:rPr>
        <w:t xml:space="preserve"> with </w:t>
      </w:r>
      <w:r w:rsidR="00E745B1">
        <w:rPr>
          <w:rFonts w:asciiTheme="majorBidi" w:hAnsiTheme="majorBidi" w:cstheme="majorBidi"/>
          <w:b w:val="0"/>
          <w:sz w:val="24"/>
        </w:rPr>
        <w:t>D</w:t>
      </w:r>
      <w:r w:rsidRPr="00CF3466">
        <w:rPr>
          <w:rFonts w:asciiTheme="majorBidi" w:hAnsiTheme="majorBidi" w:cstheme="majorBidi"/>
          <w:b w:val="0"/>
          <w:i/>
          <w:sz w:val="24"/>
        </w:rPr>
        <w:t xml:space="preserve"> </w:t>
      </w:r>
      <w:r w:rsidRPr="00CF3466">
        <w:rPr>
          <w:rFonts w:asciiTheme="majorBidi" w:hAnsiTheme="majorBidi" w:cstheme="majorBidi"/>
          <w:b w:val="0"/>
          <w:sz w:val="24"/>
        </w:rPr>
        <w:t xml:space="preserve">= 0.67 nm and </w:t>
      </w:r>
      <w:r w:rsidRPr="00CF3466">
        <w:rPr>
          <w:rFonts w:asciiTheme="majorBidi" w:hAnsiTheme="majorBidi" w:cstheme="majorBidi"/>
          <w:b w:val="0"/>
          <w:i/>
          <w:sz w:val="24"/>
        </w:rPr>
        <w:t>l</w:t>
      </w:r>
      <w:r w:rsidRPr="00CF3466">
        <w:rPr>
          <w:rFonts w:asciiTheme="majorBidi" w:hAnsiTheme="majorBidi" w:cstheme="majorBidi"/>
          <w:b w:val="0"/>
          <w:sz w:val="24"/>
        </w:rPr>
        <w:t xml:space="preserve"> = 67</w:t>
      </w:r>
      <w:r w:rsidR="00E745B1">
        <w:rPr>
          <w:rFonts w:asciiTheme="majorBidi" w:hAnsiTheme="majorBidi" w:cstheme="majorBidi"/>
          <w:b w:val="0"/>
          <w:sz w:val="24"/>
        </w:rPr>
        <w:t xml:space="preserve"> </w:t>
      </w:r>
      <w:r w:rsidRPr="00CF3466">
        <w:rPr>
          <w:rFonts w:asciiTheme="majorBidi" w:hAnsiTheme="majorBidi" w:cstheme="majorBidi"/>
          <w:b w:val="0"/>
          <w:sz w:val="24"/>
        </w:rPr>
        <w:t>nm</w:t>
      </w:r>
      <w:r w:rsidR="00E745B1">
        <w:rPr>
          <w:rFonts w:asciiTheme="majorBidi" w:hAnsiTheme="majorBidi" w:cstheme="majorBidi"/>
          <w:b w:val="0"/>
          <w:sz w:val="24"/>
        </w:rPr>
        <w:t xml:space="preserve"> is selected a reinforcement</w:t>
      </w:r>
      <w:r w:rsidRPr="00CF3466">
        <w:rPr>
          <w:rFonts w:asciiTheme="majorBidi" w:hAnsiTheme="majorBidi" w:cstheme="majorBidi"/>
          <w:b w:val="0"/>
          <w:sz w:val="24"/>
        </w:rPr>
        <w:t xml:space="preserve">. These CNTs are uniformly dispersed in a </w:t>
      </w:r>
      <w:r w:rsidR="00E745B1">
        <w:rPr>
          <w:rFonts w:asciiTheme="majorBidi" w:hAnsiTheme="majorBidi" w:cstheme="majorBidi"/>
          <w:b w:val="0"/>
          <w:sz w:val="24"/>
        </w:rPr>
        <w:t>cubic</w:t>
      </w:r>
      <w:r w:rsidRPr="00CF3466">
        <w:rPr>
          <w:rFonts w:asciiTheme="majorBidi" w:hAnsiTheme="majorBidi" w:cstheme="majorBidi"/>
          <w:b w:val="0"/>
          <w:sz w:val="24"/>
        </w:rPr>
        <w:t xml:space="preserve"> RVE with size </w:t>
      </w:r>
      <w:r w:rsidRPr="00CF3466">
        <w:rPr>
          <w:rFonts w:asciiTheme="majorBidi" w:hAnsiTheme="majorBidi" w:cstheme="majorBidi"/>
          <w:b w:val="0"/>
          <w:i/>
          <w:sz w:val="24"/>
        </w:rPr>
        <w:t>L</w:t>
      </w:r>
      <w:r w:rsidRPr="00CF3466">
        <w:rPr>
          <w:rFonts w:asciiTheme="majorBidi" w:hAnsiTheme="majorBidi" w:cstheme="majorBidi"/>
          <w:b w:val="0"/>
          <w:sz w:val="24"/>
        </w:rPr>
        <w:t xml:space="preserve"> = 67</w:t>
      </w:r>
      <w:r w:rsidR="00E745B1">
        <w:rPr>
          <w:rFonts w:asciiTheme="majorBidi" w:hAnsiTheme="majorBidi" w:cstheme="majorBidi"/>
          <w:b w:val="0"/>
          <w:sz w:val="24"/>
        </w:rPr>
        <w:t xml:space="preserve"> </w:t>
      </w:r>
      <w:r w:rsidRPr="00CF3466">
        <w:rPr>
          <w:rFonts w:asciiTheme="majorBidi" w:hAnsiTheme="majorBidi" w:cstheme="majorBidi"/>
          <w:b w:val="0"/>
          <w:sz w:val="24"/>
        </w:rPr>
        <w:t xml:space="preserve">nm. “Fully dispersed” means that </w:t>
      </w:r>
      <w:r w:rsidR="002F2CD1">
        <w:rPr>
          <w:rFonts w:asciiTheme="majorBidi" w:hAnsiTheme="majorBidi" w:cstheme="majorBidi"/>
          <w:b w:val="0"/>
          <w:sz w:val="24"/>
        </w:rPr>
        <w:lastRenderedPageBreak/>
        <w:t xml:space="preserve">all CNTs are randomly distributed inside the </w:t>
      </w:r>
      <w:r w:rsidR="003B5346">
        <w:rPr>
          <w:rFonts w:asciiTheme="majorBidi" w:hAnsiTheme="majorBidi" w:cstheme="majorBidi"/>
          <w:b w:val="0"/>
          <w:sz w:val="24"/>
        </w:rPr>
        <w:t xml:space="preserve">RVE and </w:t>
      </w:r>
      <w:r w:rsidRPr="00CF3466">
        <w:rPr>
          <w:rFonts w:asciiTheme="majorBidi" w:hAnsiTheme="majorBidi" w:cstheme="majorBidi"/>
          <w:b w:val="0"/>
          <w:sz w:val="24"/>
        </w:rPr>
        <w:t xml:space="preserve">the minimal distance </w:t>
      </w:r>
      <w:r w:rsidR="001C6ED4">
        <w:rPr>
          <w:rFonts w:asciiTheme="majorBidi" w:hAnsiTheme="majorBidi" w:cstheme="majorBidi"/>
          <w:b w:val="0"/>
          <w:sz w:val="24"/>
        </w:rPr>
        <w:t>between</w:t>
      </w:r>
      <w:r w:rsidRPr="00CF3466">
        <w:rPr>
          <w:rFonts w:asciiTheme="majorBidi" w:hAnsiTheme="majorBidi" w:cstheme="majorBidi"/>
          <w:b w:val="0"/>
          <w:sz w:val="24"/>
        </w:rPr>
        <w:t xml:space="preserve"> any two </w:t>
      </w:r>
      <w:r w:rsidR="003B5346">
        <w:rPr>
          <w:rFonts w:asciiTheme="majorBidi" w:hAnsiTheme="majorBidi" w:cstheme="majorBidi"/>
          <w:b w:val="0"/>
          <w:sz w:val="24"/>
        </w:rPr>
        <w:t>nanotubes</w:t>
      </w:r>
      <w:r w:rsidRPr="00CF3466">
        <w:rPr>
          <w:rFonts w:asciiTheme="majorBidi" w:hAnsiTheme="majorBidi" w:cstheme="majorBidi"/>
          <w:b w:val="0"/>
          <w:sz w:val="24"/>
        </w:rPr>
        <w:t xml:space="preserve"> </w:t>
      </w:r>
      <w:r w:rsidRPr="002C3C97">
        <w:rPr>
          <w:rFonts w:asciiTheme="majorBidi" w:hAnsiTheme="majorBidi" w:cstheme="majorBidi"/>
          <w:b w:val="0"/>
          <w:sz w:val="24"/>
        </w:rPr>
        <w:t xml:space="preserve">must </w:t>
      </w:r>
      <w:r w:rsidR="001C6ED4">
        <w:rPr>
          <w:rFonts w:asciiTheme="majorBidi" w:hAnsiTheme="majorBidi" w:cstheme="majorBidi"/>
          <w:b w:val="0"/>
          <w:sz w:val="24"/>
        </w:rPr>
        <w:t xml:space="preserve">be </w:t>
      </w:r>
      <w:r w:rsidRPr="002C3C97">
        <w:rPr>
          <w:rFonts w:asciiTheme="majorBidi" w:hAnsiTheme="majorBidi" w:cstheme="majorBidi"/>
          <w:b w:val="0"/>
          <w:sz w:val="24"/>
        </w:rPr>
        <w:t xml:space="preserve">larger than </w:t>
      </w:r>
      <m:oMath>
        <m:sSub>
          <m:sSubPr>
            <m:ctrlPr>
              <w:rPr>
                <w:rFonts w:ascii="Cambria Math" w:hAnsi="Cambria Math" w:cstheme="majorBidi"/>
                <w:b w:val="0"/>
                <w:i/>
                <w:sz w:val="24"/>
              </w:rPr>
            </m:ctrlPr>
          </m:sSubPr>
          <m:e>
            <m:r>
              <m:rPr>
                <m:sty m:val="bi"/>
              </m:rPr>
              <w:rPr>
                <w:rFonts w:ascii="Cambria Math" w:hAnsi="Cambria Math" w:cstheme="majorBidi"/>
                <w:sz w:val="24"/>
              </w:rPr>
              <m:t>D</m:t>
            </m:r>
          </m:e>
          <m:sub>
            <m:r>
              <m:rPr>
                <m:sty m:val="bi"/>
              </m:rPr>
              <w:rPr>
                <w:rFonts w:ascii="Cambria Math" w:hAnsi="Cambria Math" w:cstheme="majorBidi"/>
                <w:sz w:val="24"/>
              </w:rPr>
              <m:t>CNT</m:t>
            </m:r>
          </m:sub>
        </m:sSub>
        <m:r>
          <m:rPr>
            <m:nor/>
          </m:rPr>
          <w:rPr>
            <w:rFonts w:ascii="Cambria Math" w:hAnsiTheme="majorBidi" w:cstheme="majorBidi"/>
            <w:b w:val="0"/>
            <w:sz w:val="24"/>
          </w:rPr>
          <m:t xml:space="preserve"> </m:t>
        </m:r>
        <m:r>
          <m:rPr>
            <m:nor/>
          </m:rPr>
          <w:rPr>
            <w:rFonts w:asciiTheme="majorBidi" w:hAnsiTheme="majorBidi" w:cstheme="majorBidi"/>
            <w:b w:val="0"/>
            <w:sz w:val="24"/>
          </w:rPr>
          <m:t>+</m:t>
        </m:r>
        <m:r>
          <m:rPr>
            <m:nor/>
          </m:rPr>
          <w:rPr>
            <w:rFonts w:ascii="Cambria Math" w:hAnsiTheme="majorBidi" w:cstheme="majorBidi"/>
            <w:b w:val="0"/>
            <w:sz w:val="24"/>
          </w:rPr>
          <m:t xml:space="preserve"> </m:t>
        </m:r>
        <m:sSub>
          <m:sSubPr>
            <m:ctrlPr>
              <w:rPr>
                <w:rFonts w:ascii="Cambria Math" w:hAnsi="Cambria Math" w:cstheme="majorBidi"/>
                <w:b w:val="0"/>
                <w:sz w:val="24"/>
              </w:rPr>
            </m:ctrlPr>
          </m:sSubPr>
          <m:e>
            <m:r>
              <m:rPr>
                <m:nor/>
              </m:rPr>
              <w:rPr>
                <w:rFonts w:asciiTheme="majorBidi" w:hAnsiTheme="majorBidi" w:cstheme="majorBidi"/>
                <w:b w:val="0"/>
                <w:i/>
                <w:sz w:val="24"/>
              </w:rPr>
              <m:t>d</m:t>
            </m:r>
          </m:e>
          <m:sub>
            <m:r>
              <m:rPr>
                <m:nor/>
              </m:rPr>
              <w:rPr>
                <w:rFonts w:asciiTheme="majorBidi" w:hAnsiTheme="majorBidi" w:cstheme="majorBidi"/>
                <w:b w:val="0"/>
                <w:sz w:val="24"/>
              </w:rPr>
              <m:t xml:space="preserve"> VDW</m:t>
            </m:r>
          </m:sub>
        </m:sSub>
      </m:oMath>
      <w:r w:rsidR="003B5346">
        <w:rPr>
          <w:rFonts w:asciiTheme="majorBidi" w:hAnsiTheme="majorBidi" w:cstheme="majorBidi"/>
          <w:b w:val="0"/>
          <w:sz w:val="24"/>
        </w:rPr>
        <w:t>,</w:t>
      </w:r>
      <w:r w:rsidRPr="002C3C97">
        <w:rPr>
          <w:rFonts w:asciiTheme="majorBidi" w:hAnsiTheme="majorBidi" w:cstheme="majorBidi"/>
          <w:b w:val="0"/>
          <w:sz w:val="24"/>
        </w:rPr>
        <w:t xml:space="preserve"> where </w:t>
      </w:r>
      <m:oMath>
        <m:sSub>
          <m:sSubPr>
            <m:ctrlPr>
              <w:rPr>
                <w:rFonts w:ascii="Cambria Math" w:hAnsi="Cambria Math" w:cstheme="majorBidi"/>
                <w:b w:val="0"/>
                <w:sz w:val="24"/>
              </w:rPr>
            </m:ctrlPr>
          </m:sSubPr>
          <m:e>
            <m:r>
              <m:rPr>
                <m:nor/>
              </m:rPr>
              <w:rPr>
                <w:rFonts w:asciiTheme="majorBidi" w:hAnsiTheme="majorBidi" w:cstheme="majorBidi"/>
                <w:b w:val="0"/>
                <w:i/>
                <w:sz w:val="24"/>
              </w:rPr>
              <m:t>d</m:t>
            </m:r>
          </m:e>
          <m:sub>
            <m:r>
              <m:rPr>
                <m:nor/>
              </m:rPr>
              <w:rPr>
                <w:rFonts w:asciiTheme="majorBidi" w:hAnsiTheme="majorBidi" w:cstheme="majorBidi"/>
                <w:b w:val="0"/>
                <w:sz w:val="24"/>
              </w:rPr>
              <m:t xml:space="preserve"> VDW</m:t>
            </m:r>
          </m:sub>
        </m:sSub>
        <m:r>
          <m:rPr>
            <m:sty m:val="b"/>
          </m:rPr>
          <w:rPr>
            <w:rFonts w:ascii="Cambria Math" w:hAnsi="Cambria Math" w:cstheme="majorBidi"/>
            <w:sz w:val="24"/>
          </w:rPr>
          <m:t>=</m:t>
        </m:r>
        <m:r>
          <m:rPr>
            <m:nor/>
          </m:rPr>
          <w:rPr>
            <w:rFonts w:asciiTheme="majorBidi" w:hAnsiTheme="majorBidi" w:cstheme="majorBidi"/>
            <w:b w:val="0"/>
            <w:sz w:val="24"/>
          </w:rPr>
          <m:t>0.34</m:t>
        </m:r>
        <m:r>
          <m:rPr>
            <m:nor/>
          </m:rPr>
          <w:rPr>
            <w:rFonts w:ascii="Cambria Math" w:hAnsiTheme="majorBidi" w:cstheme="majorBidi"/>
            <w:b w:val="0"/>
            <w:sz w:val="24"/>
          </w:rPr>
          <m:t xml:space="preserve"> </m:t>
        </m:r>
        <m:r>
          <m:rPr>
            <m:nor/>
          </m:rPr>
          <w:rPr>
            <w:rFonts w:asciiTheme="majorBidi" w:hAnsiTheme="majorBidi" w:cstheme="majorBidi"/>
            <w:b w:val="0"/>
            <w:sz w:val="24"/>
          </w:rPr>
          <m:t>nm</m:t>
        </m:r>
      </m:oMath>
      <w:r w:rsidRPr="002C3C97">
        <w:rPr>
          <w:rFonts w:asciiTheme="majorBidi" w:hAnsiTheme="majorBidi" w:cstheme="majorBidi"/>
          <w:b w:val="0"/>
          <w:sz w:val="24"/>
        </w:rPr>
        <w:t xml:space="preserve"> is the distance of Van Der Waals </w:t>
      </w:r>
      <w:r w:rsidR="003B5346">
        <w:rPr>
          <w:rFonts w:asciiTheme="majorBidi" w:hAnsiTheme="majorBidi" w:cstheme="majorBidi"/>
          <w:b w:val="0"/>
          <w:sz w:val="24"/>
        </w:rPr>
        <w:t>distance</w:t>
      </w:r>
      <w:r w:rsidRPr="002C3C97">
        <w:rPr>
          <w:rFonts w:asciiTheme="majorBidi" w:hAnsiTheme="majorBidi" w:cstheme="majorBidi"/>
          <w:b w:val="0"/>
          <w:sz w:val="24"/>
        </w:rPr>
        <w:t xml:space="preserve"> </w:t>
      </w:r>
      <w:r w:rsidR="005F1BAF" w:rsidRPr="002C3C97">
        <w:rPr>
          <w:rFonts w:asciiTheme="majorBidi" w:hAnsiTheme="majorBidi" w:cstheme="majorBidi"/>
          <w:b w:val="0"/>
          <w:sz w:val="24"/>
        </w:rPr>
        <w:fldChar w:fldCharType="begin"/>
      </w:r>
      <w:r w:rsidR="0044749E">
        <w:rPr>
          <w:rFonts w:asciiTheme="majorBidi" w:hAnsiTheme="majorBidi" w:cstheme="majorBidi"/>
          <w:b w:val="0"/>
          <w:sz w:val="24"/>
        </w:rPr>
        <w:instrText xml:space="preserve"> ADDIN ZOTERO_ITEM CSL_CITATION {"citationID":"rFYSA1jG","properties":{"formattedCitation":"[43]","plainCitation":"[43]","noteIndex":0},"citationItems":[{"id":1451,"uris":["http://zotero.org/users/2762625/items/UITJ973I"],"uri":["http://zotero.org/users/2762625/items/UITJ973I"],"itemData":{"id":1451,"type":"article-journal","title":"Multiscale modeling of the coupled electromechanical behavior of multifunctional nanocomposites","container-title":"Composite Structures","page":"826-835","volume":"208","source":"Crossref","DOI":"10.1016/j.compstruct.2018.10.066","ISSN":"02638223","language":"en","author":[{"family":"Alian","given":"A.R."},{"family":"Meguid","given":"S.A."}],"issued":{"date-parts":[["2019",1]]}}}],"schema":"https://github.com/citation-style-language/schema/raw/master/csl-citation.json"} </w:instrText>
      </w:r>
      <w:r w:rsidR="005F1BAF" w:rsidRPr="002C3C97">
        <w:rPr>
          <w:rFonts w:asciiTheme="majorBidi" w:hAnsiTheme="majorBidi" w:cstheme="majorBidi"/>
          <w:b w:val="0"/>
          <w:sz w:val="24"/>
        </w:rPr>
        <w:fldChar w:fldCharType="separate"/>
      </w:r>
      <w:r w:rsidR="0044749E" w:rsidRPr="0044749E">
        <w:rPr>
          <w:sz w:val="24"/>
        </w:rPr>
        <w:t>[43]</w:t>
      </w:r>
      <w:r w:rsidR="005F1BAF" w:rsidRPr="002C3C97">
        <w:rPr>
          <w:rFonts w:asciiTheme="majorBidi" w:hAnsiTheme="majorBidi" w:cstheme="majorBidi"/>
          <w:b w:val="0"/>
          <w:sz w:val="24"/>
        </w:rPr>
        <w:fldChar w:fldCharType="end"/>
      </w:r>
      <w:r w:rsidRPr="002C3C97">
        <w:rPr>
          <w:rFonts w:asciiTheme="majorBidi" w:hAnsiTheme="majorBidi" w:cstheme="majorBidi"/>
          <w:b w:val="0"/>
          <w:sz w:val="24"/>
        </w:rPr>
        <w:t>.</w:t>
      </w:r>
      <w:r w:rsidRPr="00CF3466">
        <w:rPr>
          <w:rFonts w:asciiTheme="majorBidi" w:hAnsiTheme="majorBidi" w:cstheme="majorBidi"/>
          <w:b w:val="0"/>
          <w:sz w:val="24"/>
        </w:rPr>
        <w:t xml:space="preserve"> </w:t>
      </w:r>
    </w:p>
    <w:p w14:paraId="1DA4FE56" w14:textId="5DBDEA0E" w:rsidR="000A0B35" w:rsidRDefault="000A0B35" w:rsidP="00DA2CE9">
      <w:pPr>
        <w:pStyle w:val="1"/>
        <w:numPr>
          <w:ilvl w:val="0"/>
          <w:numId w:val="0"/>
        </w:numPr>
        <w:rPr>
          <w:rFonts w:asciiTheme="majorBidi" w:hAnsiTheme="majorBidi" w:cstheme="majorBidi"/>
          <w:b w:val="0"/>
          <w:sz w:val="24"/>
        </w:rPr>
      </w:pPr>
    </w:p>
    <w:p w14:paraId="59C8F97F" w14:textId="7290204B" w:rsidR="000A0B35" w:rsidRPr="000A0B35" w:rsidRDefault="000A0B35" w:rsidP="00DA2CE9">
      <w:pPr>
        <w:pStyle w:val="1"/>
        <w:numPr>
          <w:ilvl w:val="0"/>
          <w:numId w:val="0"/>
        </w:numPr>
        <w:rPr>
          <w:rFonts w:asciiTheme="majorBidi" w:hAnsiTheme="majorBidi" w:cstheme="majorBidi"/>
          <w:b w:val="0"/>
          <w:sz w:val="48"/>
          <w:szCs w:val="48"/>
        </w:rPr>
      </w:pPr>
      <w:r w:rsidRPr="00EE0F20">
        <w:rPr>
          <w:rFonts w:asciiTheme="majorBidi" w:hAnsiTheme="majorBidi" w:cstheme="majorBidi"/>
          <w:b w:val="0"/>
          <w:sz w:val="48"/>
          <w:szCs w:val="48"/>
          <w:highlight w:val="yellow"/>
        </w:rPr>
        <w:t>ADD a description of the curvature parameter δ</w:t>
      </w:r>
      <w:r w:rsidR="00EE0F20" w:rsidRPr="00EE0F20">
        <w:rPr>
          <w:rFonts w:asciiTheme="majorBidi" w:hAnsiTheme="majorBidi" w:cstheme="majorBidi"/>
          <w:b w:val="0"/>
          <w:sz w:val="48"/>
          <w:szCs w:val="48"/>
          <w:highlight w:val="yellow"/>
        </w:rPr>
        <w:t>. We need to include the information of all models in a table. I added one that needed to be made.</w:t>
      </w:r>
    </w:p>
    <w:p w14:paraId="3CFBD137" w14:textId="7660C926" w:rsidR="00EA515F" w:rsidRDefault="0046524E" w:rsidP="00EA515F">
      <w:pPr>
        <w:pStyle w:val="1"/>
        <w:numPr>
          <w:ilvl w:val="0"/>
          <w:numId w:val="0"/>
        </w:numPr>
        <w:rPr>
          <w:rFonts w:asciiTheme="majorBidi" w:hAnsiTheme="majorBidi" w:cstheme="majorBidi"/>
          <w:b w:val="0"/>
          <w:sz w:val="24"/>
        </w:rPr>
      </w:pPr>
      <w:r>
        <w:rPr>
          <w:rFonts w:asciiTheme="majorBidi" w:hAnsiTheme="majorBidi" w:cstheme="majorBidi"/>
          <w:b w:val="0"/>
          <w:sz w:val="24"/>
        </w:rPr>
        <w:t>In this investigation, three</w:t>
      </w:r>
      <w:r w:rsidR="00676382" w:rsidRPr="00CF3466">
        <w:rPr>
          <w:rFonts w:asciiTheme="majorBidi" w:hAnsiTheme="majorBidi" w:cstheme="majorBidi"/>
          <w:b w:val="0"/>
          <w:sz w:val="24"/>
        </w:rPr>
        <w:t xml:space="preserve"> volume fractions </w:t>
      </w:r>
      <w:r w:rsidR="00842F6E">
        <w:rPr>
          <w:rFonts w:asciiTheme="majorBidi" w:hAnsiTheme="majorBidi" w:cstheme="majorBidi"/>
          <w:b w:val="0"/>
          <w:sz w:val="24"/>
        </w:rPr>
        <w:t>(</w:t>
      </w:r>
      <m:oMath>
        <m:r>
          <m:rPr>
            <m:sty m:val="b"/>
          </m:rPr>
          <w:rPr>
            <w:rFonts w:ascii="Cambria Math" w:hAnsi="Cambria Math" w:cstheme="majorBidi"/>
            <w:sz w:val="24"/>
          </w:rPr>
          <m:t>Vf</m:t>
        </m:r>
        <m:r>
          <m:rPr>
            <m:nor/>
          </m:rPr>
          <w:rPr>
            <w:rFonts w:asciiTheme="majorBidi" w:hAnsiTheme="majorBidi" w:cstheme="majorBidi"/>
            <w:b w:val="0"/>
            <w:sz w:val="24"/>
          </w:rPr>
          <m:t xml:space="preserve"> = 0.5%, 1.5%, 2.5%</m:t>
        </m:r>
      </m:oMath>
      <w:r w:rsidR="00842F6E">
        <w:rPr>
          <w:rFonts w:asciiTheme="majorBidi" w:hAnsiTheme="majorBidi" w:cstheme="majorBidi"/>
          <w:sz w:val="24"/>
        </w:rPr>
        <w:t>) are investigated and four</w:t>
      </w:r>
      <w:r w:rsidR="00676382" w:rsidRPr="00CF3466">
        <w:rPr>
          <w:rFonts w:asciiTheme="majorBidi" w:hAnsiTheme="majorBidi" w:cstheme="majorBidi"/>
          <w:b w:val="0"/>
          <w:sz w:val="24"/>
        </w:rPr>
        <w:t xml:space="preserve"> curvatures </w:t>
      </w:r>
      <w:r w:rsidR="00842F6E">
        <w:rPr>
          <w:rFonts w:asciiTheme="majorBidi" w:hAnsiTheme="majorBidi" w:cstheme="majorBidi"/>
          <w:b w:val="0"/>
          <w:sz w:val="24"/>
        </w:rPr>
        <w:t>(</w:t>
      </w:r>
      <m:oMath>
        <m:r>
          <m:rPr>
            <m:nor/>
          </m:rPr>
          <w:rPr>
            <w:rFonts w:asciiTheme="majorBidi" w:hAnsiTheme="majorBidi" w:cstheme="majorBidi"/>
            <w:b w:val="0"/>
            <w:i/>
            <w:sz w:val="24"/>
          </w:rPr>
          <m:t xml:space="preserve">δ </m:t>
        </m:r>
        <m:r>
          <m:rPr>
            <m:nor/>
          </m:rPr>
          <w:rPr>
            <w:rFonts w:asciiTheme="majorBidi" w:hAnsiTheme="majorBidi" w:cstheme="majorBidi"/>
            <w:b w:val="0"/>
            <w:sz w:val="24"/>
          </w:rPr>
          <m:t>= 0</m:t>
        </m:r>
        <m:r>
          <m:rPr>
            <m:nor/>
          </m:rPr>
          <w:rPr>
            <w:rFonts w:ascii="Cambria Math" w:hAnsiTheme="majorBidi" w:cstheme="majorBidi"/>
            <w:b w:val="0"/>
            <w:sz w:val="24"/>
          </w:rPr>
          <m:t xml:space="preserve"> </m:t>
        </m:r>
        <m:sSup>
          <m:sSupPr>
            <m:ctrlPr>
              <w:rPr>
                <w:rFonts w:ascii="Cambria Math" w:hAnsi="Cambria Math" w:cstheme="majorBidi"/>
                <w:b w:val="0"/>
                <w:sz w:val="24"/>
              </w:rPr>
            </m:ctrlPr>
          </m:sSupPr>
          <m:e>
            <m:r>
              <m:rPr>
                <m:nor/>
              </m:rPr>
              <w:rPr>
                <w:rFonts w:asciiTheme="majorBidi" w:hAnsiTheme="majorBidi" w:cstheme="majorBidi"/>
                <w:b w:val="0"/>
                <w:sz w:val="24"/>
              </w:rPr>
              <m:t>nm</m:t>
            </m:r>
          </m:e>
          <m:sup>
            <m:r>
              <m:rPr>
                <m:nor/>
              </m:rPr>
              <w:rPr>
                <w:rFonts w:asciiTheme="majorBidi" w:hAnsiTheme="majorBidi" w:cstheme="majorBidi"/>
                <w:b w:val="0"/>
                <w:sz w:val="24"/>
              </w:rPr>
              <m:t>-1</m:t>
            </m:r>
          </m:sup>
        </m:sSup>
        <m:r>
          <m:rPr>
            <m:nor/>
          </m:rPr>
          <w:rPr>
            <w:rFonts w:asciiTheme="majorBidi" w:hAnsiTheme="majorBidi" w:cstheme="majorBidi"/>
            <w:b w:val="0"/>
            <w:sz w:val="24"/>
          </w:rPr>
          <m:t>, 0.094</m:t>
        </m:r>
        <m:r>
          <m:rPr>
            <m:nor/>
          </m:rPr>
          <w:rPr>
            <w:rFonts w:ascii="Cambria Math" w:hAnsiTheme="majorBidi" w:cstheme="majorBidi"/>
            <w:b w:val="0"/>
            <w:sz w:val="24"/>
          </w:rPr>
          <m:t xml:space="preserve"> </m:t>
        </m:r>
        <m:sSup>
          <m:sSupPr>
            <m:ctrlPr>
              <w:rPr>
                <w:rFonts w:ascii="Cambria Math" w:hAnsi="Cambria Math" w:cstheme="majorBidi"/>
                <w:b w:val="0"/>
                <w:sz w:val="24"/>
              </w:rPr>
            </m:ctrlPr>
          </m:sSupPr>
          <m:e>
            <m:r>
              <m:rPr>
                <m:nor/>
              </m:rPr>
              <w:rPr>
                <w:rFonts w:asciiTheme="majorBidi" w:hAnsiTheme="majorBidi" w:cstheme="majorBidi"/>
                <w:b w:val="0"/>
                <w:sz w:val="24"/>
              </w:rPr>
              <m:t>nm</m:t>
            </m:r>
          </m:e>
          <m:sup>
            <m:r>
              <m:rPr>
                <m:nor/>
              </m:rPr>
              <w:rPr>
                <w:rFonts w:asciiTheme="majorBidi" w:hAnsiTheme="majorBidi" w:cstheme="majorBidi"/>
                <w:b w:val="0"/>
                <w:sz w:val="24"/>
              </w:rPr>
              <m:t>-1</m:t>
            </m:r>
          </m:sup>
        </m:sSup>
        <m:r>
          <m:rPr>
            <m:nor/>
          </m:rPr>
          <w:rPr>
            <w:rFonts w:asciiTheme="majorBidi" w:hAnsiTheme="majorBidi" w:cstheme="majorBidi"/>
            <w:b w:val="0"/>
            <w:sz w:val="24"/>
          </w:rPr>
          <m:t>, 0.188</m:t>
        </m:r>
        <m:r>
          <m:rPr>
            <m:nor/>
          </m:rPr>
          <w:rPr>
            <w:rFonts w:ascii="Cambria Math" w:hAnsiTheme="majorBidi" w:cstheme="majorBidi"/>
            <w:b w:val="0"/>
            <w:sz w:val="24"/>
          </w:rPr>
          <m:t xml:space="preserve"> </m:t>
        </m:r>
        <m:sSup>
          <m:sSupPr>
            <m:ctrlPr>
              <w:rPr>
                <w:rFonts w:ascii="Cambria Math" w:hAnsi="Cambria Math" w:cstheme="majorBidi"/>
                <w:b w:val="0"/>
                <w:i/>
                <w:sz w:val="24"/>
              </w:rPr>
            </m:ctrlPr>
          </m:sSupPr>
          <m:e>
            <m:r>
              <m:rPr>
                <m:nor/>
              </m:rPr>
              <w:rPr>
                <w:rFonts w:asciiTheme="majorBidi" w:hAnsiTheme="majorBidi" w:cstheme="majorBidi"/>
                <w:b w:val="0"/>
                <w:sz w:val="24"/>
              </w:rPr>
              <m:t>nm</m:t>
            </m:r>
          </m:e>
          <m:sup>
            <m:r>
              <m:rPr>
                <m:nor/>
              </m:rPr>
              <w:rPr>
                <w:rFonts w:asciiTheme="majorBidi" w:hAnsiTheme="majorBidi" w:cstheme="majorBidi"/>
                <w:b w:val="0"/>
                <w:sz w:val="24"/>
              </w:rPr>
              <m:t>-1</m:t>
            </m:r>
          </m:sup>
        </m:sSup>
        <m:r>
          <m:rPr>
            <m:nor/>
          </m:rPr>
          <w:rPr>
            <w:rFonts w:asciiTheme="majorBidi" w:hAnsiTheme="majorBidi" w:cstheme="majorBidi"/>
            <w:b w:val="0"/>
            <w:sz w:val="24"/>
          </w:rPr>
          <m:t>, 0.282</m:t>
        </m:r>
        <m:r>
          <m:rPr>
            <m:nor/>
          </m:rPr>
          <w:rPr>
            <w:rFonts w:ascii="Cambria Math" w:hAnsiTheme="majorBidi" w:cstheme="majorBidi"/>
            <w:b w:val="0"/>
            <w:sz w:val="24"/>
          </w:rPr>
          <m:t xml:space="preserve"> </m:t>
        </m:r>
        <m:sSup>
          <m:sSupPr>
            <m:ctrlPr>
              <w:rPr>
                <w:rFonts w:ascii="Cambria Math" w:hAnsi="Cambria Math" w:cstheme="majorBidi"/>
                <w:b w:val="0"/>
                <w:i/>
                <w:sz w:val="24"/>
              </w:rPr>
            </m:ctrlPr>
          </m:sSupPr>
          <m:e>
            <m:r>
              <m:rPr>
                <m:nor/>
              </m:rPr>
              <w:rPr>
                <w:rFonts w:asciiTheme="majorBidi" w:hAnsiTheme="majorBidi" w:cstheme="majorBidi"/>
                <w:b w:val="0"/>
                <w:sz w:val="24"/>
              </w:rPr>
              <m:t>nm</m:t>
            </m:r>
          </m:e>
          <m:sup>
            <m:r>
              <m:rPr>
                <m:nor/>
              </m:rPr>
              <w:rPr>
                <w:rFonts w:asciiTheme="majorBidi" w:hAnsiTheme="majorBidi" w:cstheme="majorBidi"/>
                <w:b w:val="0"/>
                <w:sz w:val="24"/>
              </w:rPr>
              <m:t>-1</m:t>
            </m:r>
          </m:sup>
        </m:sSup>
      </m:oMath>
      <w:r w:rsidR="00842F6E">
        <w:rPr>
          <w:rFonts w:asciiTheme="majorBidi" w:hAnsiTheme="majorBidi" w:cstheme="majorBidi"/>
          <w:b w:val="0"/>
          <w:sz w:val="24"/>
        </w:rPr>
        <w:t xml:space="preserve">) </w:t>
      </w:r>
      <w:r w:rsidR="00676382" w:rsidRPr="00CF3466">
        <w:rPr>
          <w:rFonts w:asciiTheme="majorBidi" w:hAnsiTheme="majorBidi" w:cstheme="majorBidi"/>
          <w:b w:val="0"/>
          <w:sz w:val="24"/>
        </w:rPr>
        <w:t xml:space="preserve">are </w:t>
      </w:r>
      <w:r w:rsidR="00842F6E">
        <w:rPr>
          <w:rFonts w:asciiTheme="majorBidi" w:hAnsiTheme="majorBidi" w:cstheme="majorBidi"/>
          <w:b w:val="0"/>
          <w:sz w:val="24"/>
        </w:rPr>
        <w:t>considered for each volume fraction</w:t>
      </w:r>
      <w:r w:rsidR="00676382" w:rsidRPr="00CF3466">
        <w:rPr>
          <w:rFonts w:asciiTheme="majorBidi" w:hAnsiTheme="majorBidi" w:cstheme="majorBidi"/>
          <w:b w:val="0"/>
          <w:sz w:val="24"/>
        </w:rPr>
        <w:t xml:space="preserve">. </w:t>
      </w:r>
      <w:r w:rsidR="00842F6E">
        <w:rPr>
          <w:rFonts w:asciiTheme="majorBidi" w:hAnsiTheme="majorBidi" w:cstheme="majorBidi"/>
          <w:b w:val="0"/>
          <w:sz w:val="24"/>
        </w:rPr>
        <w:t xml:space="preserve">To reduce the effect of the system size and increase the accuracy of the results, for each data point </w:t>
      </w:r>
      <m:oMath>
        <m:d>
          <m:dPr>
            <m:ctrlPr>
              <w:rPr>
                <w:rFonts w:ascii="Cambria Math" w:hAnsi="Cambria Math" w:cstheme="majorBidi"/>
                <w:b w:val="0"/>
                <w:sz w:val="24"/>
              </w:rPr>
            </m:ctrlPr>
          </m:dPr>
          <m:e>
            <m:r>
              <m:rPr>
                <m:nor/>
              </m:rPr>
              <w:rPr>
                <w:rFonts w:asciiTheme="majorBidi" w:hAnsiTheme="majorBidi" w:cstheme="majorBidi"/>
                <w:b w:val="0"/>
                <w:i/>
                <w:sz w:val="24"/>
              </w:rPr>
              <m:t>Vf,δ</m:t>
            </m:r>
          </m:e>
        </m:d>
      </m:oMath>
      <w:r w:rsidR="00842F6E">
        <w:rPr>
          <w:rFonts w:asciiTheme="majorBidi" w:hAnsiTheme="majorBidi" w:cstheme="majorBidi"/>
          <w:b w:val="0"/>
          <w:sz w:val="24"/>
        </w:rPr>
        <w:t xml:space="preserve"> three RVEs filled with</w:t>
      </w:r>
      <w:r w:rsidR="00676382" w:rsidRPr="00CF3466">
        <w:rPr>
          <w:rFonts w:asciiTheme="majorBidi" w:hAnsiTheme="majorBidi" w:cstheme="majorBidi"/>
          <w:b w:val="0"/>
          <w:sz w:val="24"/>
        </w:rPr>
        <w:t xml:space="preserve"> random</w:t>
      </w:r>
      <w:r w:rsidR="00842F6E">
        <w:rPr>
          <w:rFonts w:asciiTheme="majorBidi" w:hAnsiTheme="majorBidi" w:cstheme="majorBidi"/>
          <w:b w:val="0"/>
          <w:sz w:val="24"/>
        </w:rPr>
        <w:t>ly dispersed</w:t>
      </w:r>
      <w:r w:rsidR="00676382" w:rsidRPr="00CF3466">
        <w:rPr>
          <w:rFonts w:asciiTheme="majorBidi" w:hAnsiTheme="majorBidi" w:cstheme="majorBidi"/>
          <w:b w:val="0"/>
          <w:sz w:val="24"/>
        </w:rPr>
        <w:t xml:space="preserve"> CNT</w:t>
      </w:r>
      <w:r w:rsidR="00EA515F">
        <w:rPr>
          <w:rFonts w:asciiTheme="majorBidi" w:hAnsiTheme="majorBidi" w:cstheme="majorBidi"/>
          <w:b w:val="0"/>
          <w:sz w:val="24"/>
        </w:rPr>
        <w:t xml:space="preserve">s </w:t>
      </w:r>
      <w:r w:rsidR="00676382" w:rsidRPr="00CF3466">
        <w:rPr>
          <w:rFonts w:asciiTheme="majorBidi" w:hAnsiTheme="majorBidi" w:cstheme="majorBidi"/>
          <w:b w:val="0"/>
          <w:sz w:val="24"/>
        </w:rPr>
        <w:t xml:space="preserve">are </w:t>
      </w:r>
      <w:r w:rsidR="00842F6E">
        <w:rPr>
          <w:rFonts w:asciiTheme="majorBidi" w:hAnsiTheme="majorBidi" w:cstheme="majorBidi"/>
          <w:b w:val="0"/>
          <w:sz w:val="24"/>
        </w:rPr>
        <w:t>modeled</w:t>
      </w:r>
      <w:r w:rsidR="00676382" w:rsidRPr="00CF3466">
        <w:rPr>
          <w:rFonts w:asciiTheme="majorBidi" w:hAnsiTheme="majorBidi" w:cstheme="majorBidi"/>
          <w:b w:val="0"/>
          <w:sz w:val="24"/>
        </w:rPr>
        <w:t xml:space="preserve"> </w:t>
      </w:r>
    </w:p>
    <w:p w14:paraId="4E0FD4C7" w14:textId="77777777" w:rsidR="00EA515F" w:rsidRDefault="00EA515F" w:rsidP="00EA515F">
      <w:pPr>
        <w:pStyle w:val="1"/>
        <w:numPr>
          <w:ilvl w:val="0"/>
          <w:numId w:val="0"/>
        </w:numPr>
        <w:rPr>
          <w:rFonts w:asciiTheme="majorBidi" w:hAnsiTheme="majorBidi" w:cstheme="majorBidi"/>
          <w:b w:val="0"/>
          <w:sz w:val="24"/>
        </w:rPr>
      </w:pPr>
    </w:p>
    <w:p w14:paraId="7994C936" w14:textId="14C3F446" w:rsidR="002711E3" w:rsidRDefault="00676382" w:rsidP="002711E3">
      <w:pPr>
        <w:pStyle w:val="1"/>
        <w:numPr>
          <w:ilvl w:val="0"/>
          <w:numId w:val="0"/>
        </w:numPr>
        <w:rPr>
          <w:rFonts w:asciiTheme="majorBidi" w:hAnsiTheme="majorBidi" w:cstheme="majorBidi"/>
          <w:b w:val="0"/>
          <w:sz w:val="24"/>
        </w:rPr>
      </w:pPr>
      <w:r w:rsidRPr="00CF3466">
        <w:rPr>
          <w:rFonts w:asciiTheme="majorBidi" w:hAnsiTheme="majorBidi" w:cstheme="majorBidi"/>
          <w:b w:val="0"/>
          <w:sz w:val="24"/>
        </w:rPr>
        <w:t>Periodic</w:t>
      </w:r>
      <w:r w:rsidR="00D75917">
        <w:rPr>
          <w:rFonts w:asciiTheme="majorBidi" w:hAnsiTheme="majorBidi" w:cstheme="majorBidi"/>
          <w:b w:val="0"/>
          <w:sz w:val="24"/>
        </w:rPr>
        <w:t xml:space="preserve"> boundary</w:t>
      </w:r>
      <w:r w:rsidRPr="00CF3466">
        <w:rPr>
          <w:rFonts w:asciiTheme="majorBidi" w:hAnsiTheme="majorBidi" w:cstheme="majorBidi"/>
          <w:b w:val="0"/>
          <w:sz w:val="24"/>
        </w:rPr>
        <w:t xml:space="preserve"> condition is applied </w:t>
      </w:r>
      <w:r w:rsidR="00D75917">
        <w:rPr>
          <w:rFonts w:asciiTheme="majorBidi" w:hAnsiTheme="majorBidi" w:cstheme="majorBidi"/>
          <w:b w:val="0"/>
          <w:sz w:val="24"/>
        </w:rPr>
        <w:t xml:space="preserve">for </w:t>
      </w:r>
      <w:r w:rsidR="002711E3">
        <w:rPr>
          <w:rFonts w:asciiTheme="majorBidi" w:hAnsiTheme="majorBidi" w:cstheme="majorBidi"/>
          <w:b w:val="0"/>
          <w:sz w:val="24"/>
        </w:rPr>
        <w:t>enforced on all</w:t>
      </w:r>
      <w:r w:rsidR="00D75917">
        <w:rPr>
          <w:rFonts w:asciiTheme="majorBidi" w:hAnsiTheme="majorBidi" w:cstheme="majorBidi"/>
          <w:b w:val="0"/>
          <w:sz w:val="24"/>
        </w:rPr>
        <w:t xml:space="preserve"> CNTs crossing </w:t>
      </w:r>
      <w:r w:rsidR="002711E3">
        <w:rPr>
          <w:rFonts w:asciiTheme="majorBidi" w:hAnsiTheme="majorBidi" w:cstheme="majorBidi"/>
          <w:b w:val="0"/>
          <w:sz w:val="24"/>
        </w:rPr>
        <w:t xml:space="preserve">the RVE surfaces. </w:t>
      </w:r>
    </w:p>
    <w:p w14:paraId="4EAB2651" w14:textId="336E27CE" w:rsidR="00EA515F" w:rsidRPr="002711E3" w:rsidRDefault="00EA515F" w:rsidP="002711E3">
      <w:pPr>
        <w:pStyle w:val="1"/>
        <w:numPr>
          <w:ilvl w:val="0"/>
          <w:numId w:val="0"/>
        </w:numPr>
        <w:rPr>
          <w:rFonts w:asciiTheme="majorBidi" w:hAnsiTheme="majorBidi" w:cstheme="majorBidi"/>
          <w:b w:val="0"/>
          <w:sz w:val="24"/>
        </w:rPr>
      </w:pPr>
      <w:r w:rsidRPr="00EE0F20">
        <w:rPr>
          <w:rFonts w:asciiTheme="majorBidi" w:hAnsiTheme="majorBidi" w:cstheme="majorBidi"/>
          <w:b w:val="0"/>
          <w:sz w:val="48"/>
          <w:szCs w:val="48"/>
          <w:highlight w:val="yellow"/>
        </w:rPr>
        <w:t xml:space="preserve">ADD a description of </w:t>
      </w:r>
      <w:r>
        <w:rPr>
          <w:rFonts w:asciiTheme="majorBidi" w:hAnsiTheme="majorBidi" w:cstheme="majorBidi"/>
          <w:b w:val="0"/>
          <w:sz w:val="48"/>
          <w:szCs w:val="48"/>
          <w:highlight w:val="yellow"/>
        </w:rPr>
        <w:t>what you mean by periodic boundary conditions</w:t>
      </w:r>
      <w:r w:rsidR="004F6A18">
        <w:rPr>
          <w:rFonts w:asciiTheme="majorBidi" w:hAnsiTheme="majorBidi" w:cstheme="majorBidi"/>
          <w:b w:val="0"/>
          <w:sz w:val="48"/>
          <w:szCs w:val="48"/>
          <w:highlight w:val="yellow"/>
          <w:lang w:val="en-CA"/>
        </w:rPr>
        <w:t>o on CNTs</w:t>
      </w:r>
      <w:r w:rsidRPr="00EE0F20">
        <w:rPr>
          <w:rFonts w:asciiTheme="majorBidi" w:hAnsiTheme="majorBidi" w:cstheme="majorBidi"/>
          <w:b w:val="0"/>
          <w:sz w:val="48"/>
          <w:szCs w:val="48"/>
          <w:highlight w:val="yellow"/>
        </w:rPr>
        <w:t>.</w:t>
      </w:r>
      <w:r w:rsidR="00482E99">
        <w:rPr>
          <w:rFonts w:asciiTheme="majorBidi" w:hAnsiTheme="majorBidi" w:cstheme="majorBidi"/>
          <w:b w:val="0"/>
          <w:sz w:val="48"/>
          <w:szCs w:val="48"/>
          <w:highlight w:val="yellow"/>
        </w:rPr>
        <w:t xml:space="preserve"> A figure can help</w:t>
      </w:r>
      <w:r w:rsidR="004F6A18">
        <w:rPr>
          <w:rFonts w:asciiTheme="majorBidi" w:hAnsiTheme="majorBidi" w:cstheme="majorBidi"/>
          <w:b w:val="0"/>
          <w:sz w:val="48"/>
          <w:szCs w:val="48"/>
          <w:highlight w:val="yellow"/>
        </w:rPr>
        <w:t xml:space="preserve"> + </w:t>
      </w:r>
      <w:r w:rsidR="008B746E">
        <w:rPr>
          <w:rFonts w:asciiTheme="majorBidi" w:hAnsiTheme="majorBidi" w:cstheme="majorBidi"/>
          <w:b w:val="0"/>
          <w:sz w:val="48"/>
          <w:szCs w:val="48"/>
          <w:highlight w:val="yellow"/>
        </w:rPr>
        <w:t>flowchart</w:t>
      </w:r>
      <w:r w:rsidR="004F6A18">
        <w:rPr>
          <w:rFonts w:asciiTheme="majorBidi" w:hAnsiTheme="majorBidi" w:cstheme="majorBidi"/>
          <w:b w:val="0"/>
          <w:sz w:val="48"/>
          <w:szCs w:val="48"/>
          <w:highlight w:val="yellow"/>
        </w:rPr>
        <w:t xml:space="preserve"> of the placement steps.</w:t>
      </w:r>
    </w:p>
    <w:p w14:paraId="34F8C3B5" w14:textId="77777777" w:rsidR="00EA515F" w:rsidRDefault="00EA515F" w:rsidP="00EA515F">
      <w:pPr>
        <w:pStyle w:val="1"/>
        <w:numPr>
          <w:ilvl w:val="0"/>
          <w:numId w:val="0"/>
        </w:numPr>
        <w:rPr>
          <w:rFonts w:asciiTheme="majorBidi" w:hAnsiTheme="majorBidi" w:cstheme="majorBidi"/>
          <w:b w:val="0"/>
          <w:sz w:val="24"/>
        </w:rPr>
      </w:pPr>
    </w:p>
    <w:p w14:paraId="68878A8D" w14:textId="58F66A3E" w:rsidR="00676382" w:rsidRPr="00CF3466" w:rsidRDefault="00676382" w:rsidP="00EA515F">
      <w:pPr>
        <w:pStyle w:val="1"/>
        <w:numPr>
          <w:ilvl w:val="0"/>
          <w:numId w:val="0"/>
        </w:numPr>
        <w:rPr>
          <w:rFonts w:asciiTheme="majorBidi" w:hAnsiTheme="majorBidi" w:cstheme="majorBidi"/>
          <w:b w:val="0"/>
          <w:sz w:val="24"/>
          <w:rtl/>
          <w:lang w:bidi="ar-EG"/>
        </w:rPr>
      </w:pPr>
      <w:r w:rsidRPr="00CF3466">
        <w:rPr>
          <w:rFonts w:asciiTheme="majorBidi" w:hAnsiTheme="majorBidi" w:cstheme="majorBidi"/>
          <w:b w:val="0"/>
          <w:sz w:val="24"/>
        </w:rPr>
        <w:t>Fig.</w:t>
      </w:r>
      <w:r w:rsidR="00482E99">
        <w:rPr>
          <w:rFonts w:asciiTheme="majorBidi" w:hAnsiTheme="majorBidi" w:cstheme="majorBidi"/>
          <w:b w:val="0"/>
          <w:sz w:val="24"/>
        </w:rPr>
        <w:t xml:space="preserve"> </w:t>
      </w:r>
      <w:r w:rsidRPr="00CF3466">
        <w:rPr>
          <w:rFonts w:asciiTheme="majorBidi" w:hAnsiTheme="majorBidi" w:cstheme="majorBidi"/>
          <w:b w:val="0"/>
          <w:sz w:val="24"/>
        </w:rPr>
        <w:t>1</w:t>
      </w:r>
      <w:r w:rsidR="00482E99">
        <w:rPr>
          <w:rFonts w:asciiTheme="majorBidi" w:hAnsiTheme="majorBidi" w:cstheme="majorBidi"/>
          <w:b w:val="0"/>
          <w:sz w:val="24"/>
        </w:rPr>
        <w:t>3</w:t>
      </w:r>
      <w:r w:rsidRPr="00CF3466">
        <w:rPr>
          <w:rFonts w:asciiTheme="majorBidi" w:hAnsiTheme="majorBidi" w:cstheme="majorBidi"/>
          <w:b w:val="0"/>
          <w:sz w:val="24"/>
        </w:rPr>
        <w:t xml:space="preserve"> shows </w:t>
      </w:r>
      <w:r w:rsidR="00BE40B6">
        <w:rPr>
          <w:rFonts w:asciiTheme="majorBidi" w:hAnsiTheme="majorBidi" w:cstheme="majorBidi"/>
          <w:b w:val="0"/>
          <w:sz w:val="24"/>
        </w:rPr>
        <w:t xml:space="preserve">three RVEs </w:t>
      </w:r>
      <w:r w:rsidR="005D7A55">
        <w:rPr>
          <w:rFonts w:asciiTheme="majorBidi" w:hAnsiTheme="majorBidi" w:cstheme="majorBidi"/>
          <w:b w:val="0"/>
          <w:sz w:val="24"/>
        </w:rPr>
        <w:t>reinforced</w:t>
      </w:r>
      <w:r w:rsidR="00BE40B6">
        <w:rPr>
          <w:rFonts w:asciiTheme="majorBidi" w:hAnsiTheme="majorBidi" w:cstheme="majorBidi"/>
          <w:b w:val="0"/>
          <w:sz w:val="24"/>
        </w:rPr>
        <w:t xml:space="preserve"> with </w:t>
      </w:r>
      <w:r w:rsidR="005D7A55">
        <w:rPr>
          <w:rFonts w:asciiTheme="majorBidi" w:hAnsiTheme="majorBidi" w:cstheme="majorBidi"/>
          <w:b w:val="0"/>
          <w:sz w:val="24"/>
        </w:rPr>
        <w:t xml:space="preserve">CNTs of volume fraction </w:t>
      </w:r>
      <m:oMath>
        <m:r>
          <m:rPr>
            <m:sty m:val="bi"/>
          </m:rPr>
          <w:rPr>
            <w:rFonts w:ascii="Cambria Math" w:hAnsi="Cambria Math" w:cstheme="majorBidi"/>
            <w:sz w:val="24"/>
          </w:rPr>
          <m:t>V</m:t>
        </m:r>
        <m:r>
          <m:rPr>
            <m:nor/>
          </m:rPr>
          <w:rPr>
            <w:rFonts w:asciiTheme="majorBidi" w:hAnsiTheme="majorBidi" w:cstheme="majorBidi"/>
            <w:b w:val="0"/>
            <w:i/>
            <w:sz w:val="24"/>
          </w:rPr>
          <m:t>f</m:t>
        </m:r>
        <m:r>
          <m:rPr>
            <m:nor/>
          </m:rPr>
          <w:rPr>
            <w:rFonts w:asciiTheme="majorBidi" w:hAnsiTheme="majorBidi" w:cstheme="majorBidi"/>
            <w:b w:val="0"/>
            <w:sz w:val="24"/>
          </w:rPr>
          <m:t xml:space="preserve"> = 2.5%</m:t>
        </m:r>
        <m:r>
          <m:rPr>
            <m:sty m:val="b"/>
          </m:rPr>
          <w:rPr>
            <w:rFonts w:ascii="Cambria Math" w:hAnsi="Cambria Math" w:cstheme="majorBidi"/>
            <w:sz w:val="24"/>
          </w:rPr>
          <m:t xml:space="preserve"> </m:t>
        </m:r>
      </m:oMath>
      <w:r w:rsidRPr="00CF3466">
        <w:rPr>
          <w:rFonts w:asciiTheme="majorBidi" w:hAnsiTheme="majorBidi" w:cstheme="majorBidi"/>
          <w:b w:val="0"/>
          <w:sz w:val="24"/>
        </w:rPr>
        <w:t xml:space="preserve"> and different curvatures. The CNT morphologies </w:t>
      </w:r>
      <w:r w:rsidR="009A572C">
        <w:rPr>
          <w:rFonts w:asciiTheme="majorBidi" w:hAnsiTheme="majorBidi" w:cstheme="majorBidi"/>
          <w:b w:val="0"/>
          <w:sz w:val="24"/>
        </w:rPr>
        <w:t xml:space="preserve">in our RVEs </w:t>
      </w:r>
      <w:r w:rsidRPr="00CF3466">
        <w:rPr>
          <w:rFonts w:asciiTheme="majorBidi" w:hAnsiTheme="majorBidi" w:cstheme="majorBidi"/>
          <w:b w:val="0"/>
          <w:sz w:val="24"/>
        </w:rPr>
        <w:t xml:space="preserve">are very </w:t>
      </w:r>
      <w:r w:rsidR="009A572C">
        <w:rPr>
          <w:rFonts w:asciiTheme="majorBidi" w:hAnsiTheme="majorBidi" w:cstheme="majorBidi"/>
          <w:b w:val="0"/>
          <w:sz w:val="24"/>
        </w:rPr>
        <w:t>similar</w:t>
      </w:r>
      <w:r w:rsidRPr="00CF3466">
        <w:rPr>
          <w:rFonts w:asciiTheme="majorBidi" w:hAnsiTheme="majorBidi" w:cstheme="majorBidi"/>
          <w:b w:val="0"/>
          <w:sz w:val="24"/>
        </w:rPr>
        <w:t xml:space="preserve"> to </w:t>
      </w:r>
      <w:r w:rsidR="009A572C">
        <w:rPr>
          <w:rFonts w:asciiTheme="majorBidi" w:hAnsiTheme="majorBidi" w:cstheme="majorBidi"/>
          <w:b w:val="0"/>
          <w:sz w:val="24"/>
        </w:rPr>
        <w:t xml:space="preserve">the microstructure of </w:t>
      </w:r>
      <w:r w:rsidRPr="00CF3466">
        <w:rPr>
          <w:rFonts w:asciiTheme="majorBidi" w:hAnsiTheme="majorBidi" w:cstheme="majorBidi"/>
          <w:b w:val="0"/>
          <w:sz w:val="24"/>
        </w:rPr>
        <w:t xml:space="preserve"> </w:t>
      </w:r>
      <w:r w:rsidR="009A572C">
        <w:rPr>
          <w:rFonts w:asciiTheme="majorBidi" w:hAnsiTheme="majorBidi" w:cstheme="majorBidi"/>
          <w:b w:val="0"/>
          <w:sz w:val="24"/>
        </w:rPr>
        <w:t xml:space="preserve">actual nanocomposites as imaged with </w:t>
      </w:r>
      <w:r w:rsidR="00017712" w:rsidRPr="00017712">
        <w:rPr>
          <w:rFonts w:asciiTheme="majorBidi" w:hAnsiTheme="majorBidi" w:cstheme="majorBidi"/>
          <w:b w:val="0"/>
          <w:sz w:val="24"/>
        </w:rPr>
        <w:t>scanning electron microscopy</w:t>
      </w:r>
      <w:r w:rsidRPr="002C3C97">
        <w:rPr>
          <w:rFonts w:asciiTheme="majorBidi" w:hAnsiTheme="majorBidi" w:cstheme="majorBidi"/>
          <w:b w:val="0"/>
          <w:sz w:val="24"/>
        </w:rPr>
        <w:t xml:space="preserve"> </w:t>
      </w:r>
      <w:r w:rsidR="00A95B44" w:rsidRPr="002C3C97">
        <w:rPr>
          <w:rFonts w:asciiTheme="majorBidi" w:hAnsiTheme="majorBidi" w:cstheme="majorBidi"/>
          <w:b w:val="0"/>
          <w:sz w:val="24"/>
        </w:rPr>
        <w:fldChar w:fldCharType="begin"/>
      </w:r>
      <w:r w:rsidR="0044749E">
        <w:rPr>
          <w:rFonts w:asciiTheme="majorBidi" w:hAnsiTheme="majorBidi" w:cstheme="majorBidi"/>
          <w:b w:val="0"/>
          <w:sz w:val="24"/>
        </w:rPr>
        <w:instrText xml:space="preserve"> ADDIN ZOTERO_ITEM CSL_CITATION {"citationID":"CeEqxHT6","properties":{"formattedCitation":"[35]","plainCitation":"[35]","noteIndex":0},"citationItems":[{"id":1454,"uris":["http://zotero.org/users/2762625/items/VAS4Y8YH"],"uri":["http://zotero.org/users/2762625/items/VAS4Y8YH"],"itemData":{"id":1454,"type":"article-journal","title":"Fiber waviness in nanotube-reinforced polymer composites—I: Modulus predictions using effective nanotube properties","container-title":"Composites Science and Technology","page":"1689-1703","volume":"63","issue":"11","source":"Crossref","DOI":"10.1016/S0266-3538(03)00069-1","ISSN":"02663538","shortTitle":"Fiber waviness in nanotube-reinforced polymer composites—I","language":"en","author":[{"family":"Fisher","given":"F"}],"issued":{"date-parts":[["2003",8]]}}}],"schema":"https://github.com/citation-style-language/schema/raw/master/csl-citation.json"} </w:instrText>
      </w:r>
      <w:r w:rsidR="00A95B44" w:rsidRPr="002C3C97">
        <w:rPr>
          <w:rFonts w:asciiTheme="majorBidi" w:hAnsiTheme="majorBidi" w:cstheme="majorBidi"/>
          <w:b w:val="0"/>
          <w:sz w:val="24"/>
        </w:rPr>
        <w:fldChar w:fldCharType="separate"/>
      </w:r>
      <w:r w:rsidR="00216DFF" w:rsidRPr="002C3C97">
        <w:rPr>
          <w:b w:val="0"/>
          <w:sz w:val="24"/>
        </w:rPr>
        <w:t>[35]</w:t>
      </w:r>
      <w:r w:rsidR="00A95B44" w:rsidRPr="002C3C97">
        <w:rPr>
          <w:rFonts w:asciiTheme="majorBidi" w:hAnsiTheme="majorBidi" w:cstheme="majorBidi"/>
          <w:b w:val="0"/>
          <w:sz w:val="24"/>
        </w:rPr>
        <w:fldChar w:fldCharType="end"/>
      </w:r>
      <w:r w:rsidR="00023F7C">
        <w:rPr>
          <w:rFonts w:asciiTheme="majorBidi" w:hAnsiTheme="majorBidi" w:cstheme="majorBidi"/>
          <w:b w:val="0"/>
          <w:sz w:val="24"/>
        </w:rPr>
        <w:t xml:space="preserve"> (see Fig.</w:t>
      </w:r>
      <w:r w:rsidR="000B6E07">
        <w:rPr>
          <w:rFonts w:asciiTheme="majorBidi" w:hAnsiTheme="majorBidi" w:cstheme="majorBidi"/>
          <w:b w:val="0"/>
          <w:sz w:val="24"/>
        </w:rPr>
        <w:t xml:space="preserve"> </w:t>
      </w:r>
      <w:r w:rsidRPr="00CF3466">
        <w:rPr>
          <w:rFonts w:asciiTheme="majorBidi" w:hAnsiTheme="majorBidi" w:cstheme="majorBidi"/>
          <w:b w:val="0"/>
          <w:sz w:val="24"/>
        </w:rPr>
        <w:t>1</w:t>
      </w:r>
      <w:r w:rsidR="00023F7C">
        <w:rPr>
          <w:rFonts w:asciiTheme="majorBidi" w:hAnsiTheme="majorBidi" w:cstheme="majorBidi"/>
          <w:b w:val="0"/>
          <w:sz w:val="24"/>
        </w:rPr>
        <w:t>3</w:t>
      </w:r>
      <w:r w:rsidRPr="00CF3466">
        <w:rPr>
          <w:rFonts w:asciiTheme="majorBidi" w:hAnsiTheme="majorBidi" w:cstheme="majorBidi"/>
          <w:b w:val="0"/>
          <w:sz w:val="24"/>
        </w:rPr>
        <w:t>(d)</w:t>
      </w:r>
      <w:r w:rsidR="00023F7C">
        <w:rPr>
          <w:rFonts w:asciiTheme="majorBidi" w:hAnsiTheme="majorBidi" w:cstheme="majorBidi"/>
          <w:b w:val="0"/>
          <w:sz w:val="24"/>
        </w:rPr>
        <w:t>)</w:t>
      </w:r>
      <w:r w:rsidRPr="00CF3466">
        <w:rPr>
          <w:rFonts w:asciiTheme="majorBidi" w:hAnsiTheme="majorBidi" w:cstheme="majorBidi"/>
          <w:b w:val="0"/>
          <w:sz w:val="24"/>
        </w:rPr>
        <w:t xml:space="preserve">. </w:t>
      </w:r>
      <w:r w:rsidR="00C967EE">
        <w:rPr>
          <w:rFonts w:asciiTheme="majorBidi" w:hAnsiTheme="majorBidi" w:cstheme="majorBidi"/>
          <w:b w:val="0"/>
          <w:sz w:val="24"/>
        </w:rPr>
        <w:t>T</w:t>
      </w:r>
      <w:r w:rsidRPr="00CF3466">
        <w:rPr>
          <w:rFonts w:asciiTheme="majorBidi" w:hAnsiTheme="majorBidi" w:cstheme="majorBidi"/>
          <w:b w:val="0"/>
          <w:sz w:val="24"/>
        </w:rPr>
        <w:t xml:space="preserve">he polymer grid resolution </w:t>
      </w:r>
      <w:r w:rsidR="00C967EE">
        <w:rPr>
          <w:rFonts w:asciiTheme="majorBidi" w:hAnsiTheme="majorBidi" w:cstheme="majorBidi"/>
          <w:b w:val="0"/>
          <w:sz w:val="24"/>
        </w:rPr>
        <w:t>for the polymer matrix was selected to be</w:t>
      </w:r>
      <m:oMath>
        <m:r>
          <m:rPr>
            <m:nor/>
          </m:rPr>
          <w:rPr>
            <w:rFonts w:asciiTheme="majorBidi" w:hAnsiTheme="majorBidi" w:cstheme="majorBidi"/>
            <w:b w:val="0"/>
            <w:sz w:val="24"/>
          </w:rPr>
          <m:t xml:space="preserve"> 1</m:t>
        </m:r>
      </m:oMath>
      <w:r w:rsidRPr="00CF3466">
        <w:rPr>
          <w:rFonts w:asciiTheme="majorBidi" w:hAnsiTheme="majorBidi" w:cstheme="majorBidi"/>
          <w:b w:val="0"/>
          <w:sz w:val="24"/>
        </w:rPr>
        <w:t xml:space="preserve"> for all cases</w:t>
      </w:r>
      <w:r w:rsidR="00C967EE">
        <w:rPr>
          <w:rFonts w:asciiTheme="majorBidi" w:hAnsiTheme="majorBidi" w:cstheme="majorBidi"/>
          <w:b w:val="0"/>
          <w:sz w:val="24"/>
        </w:rPr>
        <w:t xml:space="preserve">. </w:t>
      </w:r>
    </w:p>
    <w:p w14:paraId="32DB2EBF" w14:textId="77777777" w:rsidR="00676382" w:rsidRPr="00CF3466" w:rsidRDefault="00676382" w:rsidP="00530C22">
      <w:pPr>
        <w:pStyle w:val="1"/>
        <w:numPr>
          <w:ilvl w:val="0"/>
          <w:numId w:val="0"/>
        </w:numPr>
        <w:spacing w:before="360"/>
        <w:jc w:val="center"/>
        <w:rPr>
          <w:rFonts w:asciiTheme="majorBidi" w:hAnsiTheme="majorBidi" w:cstheme="majorBidi"/>
          <w:b w:val="0"/>
          <w:sz w:val="24"/>
        </w:rPr>
      </w:pPr>
      <w:commentRangeStart w:id="19"/>
      <w:r w:rsidRPr="00CF3466">
        <w:rPr>
          <w:rFonts w:asciiTheme="majorBidi" w:hAnsiTheme="majorBidi" w:cstheme="majorBidi"/>
          <w:noProof/>
          <w:sz w:val="24"/>
        </w:rPr>
        <w:lastRenderedPageBreak/>
        <w:drawing>
          <wp:inline distT="0" distB="0" distL="0" distR="0" wp14:anchorId="44388F35" wp14:editId="48DACBE1">
            <wp:extent cx="5274310" cy="48416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841660"/>
                    </a:xfrm>
                    <a:prstGeom prst="rect">
                      <a:avLst/>
                    </a:prstGeom>
                    <a:noFill/>
                    <a:ln>
                      <a:noFill/>
                    </a:ln>
                  </pic:spPr>
                </pic:pic>
              </a:graphicData>
            </a:graphic>
          </wp:inline>
        </w:drawing>
      </w:r>
      <w:commentRangeEnd w:id="19"/>
      <w:r w:rsidR="004F6A18">
        <w:rPr>
          <w:rStyle w:val="ac"/>
          <w:rFonts w:asciiTheme="minorHAnsi" w:eastAsiaTheme="minorHAnsi" w:hAnsiTheme="minorHAnsi" w:cstheme="minorBidi"/>
          <w:b w:val="0"/>
          <w:lang w:val="en-CA" w:eastAsia="en-US"/>
        </w:rPr>
        <w:commentReference w:id="19"/>
      </w:r>
    </w:p>
    <w:p w14:paraId="1D9D21F7" w14:textId="78DA17FA" w:rsidR="00676382" w:rsidRPr="00CF3466" w:rsidRDefault="00676382" w:rsidP="00530C22">
      <w:pPr>
        <w:pStyle w:val="1"/>
        <w:numPr>
          <w:ilvl w:val="0"/>
          <w:numId w:val="0"/>
        </w:numPr>
        <w:spacing w:after="240"/>
        <w:ind w:firstLine="420"/>
        <w:jc w:val="center"/>
        <w:rPr>
          <w:rFonts w:asciiTheme="majorBidi" w:hAnsiTheme="majorBidi" w:cstheme="majorBidi"/>
          <w:b w:val="0"/>
          <w:sz w:val="24"/>
        </w:rPr>
      </w:pPr>
      <w:r w:rsidRPr="00CF3466">
        <w:rPr>
          <w:rFonts w:asciiTheme="majorBidi" w:hAnsiTheme="majorBidi" w:cstheme="majorBidi"/>
          <w:b w:val="0"/>
          <w:sz w:val="24"/>
        </w:rPr>
        <w:t>Figure.1</w:t>
      </w:r>
      <w:r w:rsidR="00482E99">
        <w:rPr>
          <w:rFonts w:asciiTheme="majorBidi" w:hAnsiTheme="majorBidi" w:cstheme="majorBidi"/>
          <w:b w:val="0"/>
          <w:sz w:val="24"/>
        </w:rPr>
        <w:t>3</w:t>
      </w:r>
      <w:r w:rsidRPr="00CF3466">
        <w:rPr>
          <w:rFonts w:asciiTheme="majorBidi" w:hAnsiTheme="majorBidi" w:cstheme="majorBidi"/>
          <w:b w:val="0"/>
          <w:sz w:val="24"/>
        </w:rPr>
        <w:t xml:space="preserve">: The curved CNT nets with different </w:t>
      </w:r>
      <w:commentRangeStart w:id="20"/>
      <w:r w:rsidRPr="00CF3466">
        <w:rPr>
          <w:rFonts w:asciiTheme="majorBidi" w:hAnsiTheme="majorBidi" w:cstheme="majorBidi"/>
          <w:b w:val="0"/>
          <w:sz w:val="24"/>
        </w:rPr>
        <w:t>curvatures</w:t>
      </w:r>
      <w:commentRangeEnd w:id="20"/>
      <w:r w:rsidR="00AD5202">
        <w:rPr>
          <w:rStyle w:val="ac"/>
          <w:rFonts w:asciiTheme="minorHAnsi" w:eastAsiaTheme="minorHAnsi" w:hAnsiTheme="minorHAnsi" w:cstheme="minorBidi"/>
          <w:b w:val="0"/>
          <w:lang w:val="en-CA" w:eastAsia="en-US"/>
        </w:rPr>
        <w:commentReference w:id="20"/>
      </w:r>
      <w:r w:rsidR="00A31F60">
        <w:rPr>
          <w:rFonts w:asciiTheme="majorBidi" w:hAnsiTheme="majorBidi" w:cstheme="majorBidi"/>
          <w:b w:val="0"/>
          <w:sz w:val="24"/>
        </w:rPr>
        <w:t xml:space="preserve"> </w:t>
      </w:r>
      <w:r w:rsidR="00A31F60" w:rsidRPr="00974E4D">
        <w:rPr>
          <w:rFonts w:asciiTheme="majorBidi" w:hAnsiTheme="majorBidi" w:cstheme="majorBidi"/>
          <w:b w:val="0"/>
          <w:sz w:val="40"/>
          <w:szCs w:val="40"/>
          <w:highlight w:val="yellow"/>
        </w:rPr>
        <w:t>include a curved CNT beside each RVE and enlarge the enlarged part to show individual CNTs.</w:t>
      </w:r>
    </w:p>
    <w:p w14:paraId="302CCCA2" w14:textId="38D19D47" w:rsidR="00676382" w:rsidRDefault="00676382" w:rsidP="00065011">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Fig</w:t>
      </w:r>
      <w:r w:rsidR="00B12499">
        <w:rPr>
          <w:rFonts w:asciiTheme="majorBidi" w:hAnsiTheme="majorBidi" w:cstheme="majorBidi"/>
          <w:b w:val="0"/>
          <w:sz w:val="24"/>
        </w:rPr>
        <w:t>s</w:t>
      </w:r>
      <w:r w:rsidRPr="00CF3466">
        <w:rPr>
          <w:rFonts w:asciiTheme="majorBidi" w:hAnsiTheme="majorBidi" w:cstheme="majorBidi"/>
          <w:b w:val="0"/>
          <w:sz w:val="24"/>
        </w:rPr>
        <w:t>.</w:t>
      </w:r>
      <w:r w:rsidR="002620D6">
        <w:rPr>
          <w:rFonts w:asciiTheme="majorBidi" w:hAnsiTheme="majorBidi" w:cstheme="majorBidi"/>
          <w:b w:val="0"/>
          <w:sz w:val="24"/>
        </w:rPr>
        <w:t xml:space="preserve"> </w:t>
      </w:r>
      <w:r w:rsidRPr="00CF3466">
        <w:rPr>
          <w:rFonts w:asciiTheme="majorBidi" w:hAnsiTheme="majorBidi" w:cstheme="majorBidi"/>
          <w:b w:val="0"/>
          <w:sz w:val="24"/>
        </w:rPr>
        <w:t>1</w:t>
      </w:r>
      <w:r w:rsidR="002620D6">
        <w:rPr>
          <w:rFonts w:asciiTheme="majorBidi" w:hAnsiTheme="majorBidi" w:cstheme="majorBidi"/>
          <w:b w:val="0"/>
          <w:sz w:val="24"/>
        </w:rPr>
        <w:t>4</w:t>
      </w:r>
      <w:r w:rsidRPr="00CF3466">
        <w:rPr>
          <w:rFonts w:asciiTheme="majorBidi" w:hAnsiTheme="majorBidi" w:cstheme="majorBidi"/>
          <w:b w:val="0"/>
          <w:sz w:val="24"/>
        </w:rPr>
        <w:t xml:space="preserve"> and 1</w:t>
      </w:r>
      <w:r w:rsidR="002620D6">
        <w:rPr>
          <w:rFonts w:asciiTheme="majorBidi" w:hAnsiTheme="majorBidi" w:cstheme="majorBidi"/>
          <w:b w:val="0"/>
          <w:sz w:val="24"/>
        </w:rPr>
        <w:t>5</w:t>
      </w:r>
      <w:r w:rsidRPr="00CF3466">
        <w:rPr>
          <w:rFonts w:asciiTheme="majorBidi" w:hAnsiTheme="majorBidi" w:cstheme="majorBidi"/>
          <w:b w:val="0"/>
          <w:sz w:val="24"/>
        </w:rPr>
        <w:t xml:space="preserve"> show the variation of Young’s modulus of the nanocomposites </w:t>
      </w:r>
      <w:r w:rsidR="00B12499">
        <w:rPr>
          <w:rFonts w:asciiTheme="majorBidi" w:hAnsiTheme="majorBidi" w:cstheme="majorBidi"/>
          <w:b w:val="0"/>
          <w:sz w:val="24"/>
        </w:rPr>
        <w:t>with increasing the</w:t>
      </w:r>
      <w:r w:rsidRPr="00CF3466">
        <w:rPr>
          <w:rFonts w:asciiTheme="majorBidi" w:hAnsiTheme="majorBidi" w:cstheme="majorBidi"/>
          <w:b w:val="0"/>
          <w:sz w:val="24"/>
        </w:rPr>
        <w:t xml:space="preserve"> CNT curvature and volume fraction</w:t>
      </w:r>
      <w:r w:rsidR="00B12499">
        <w:rPr>
          <w:rFonts w:asciiTheme="majorBidi" w:hAnsiTheme="majorBidi" w:cstheme="majorBidi"/>
          <w:b w:val="0"/>
          <w:sz w:val="24"/>
        </w:rPr>
        <w:t>, respectively</w:t>
      </w:r>
      <w:r w:rsidRPr="00CF3466">
        <w:rPr>
          <w:rFonts w:asciiTheme="majorBidi" w:hAnsiTheme="majorBidi" w:cstheme="majorBidi"/>
          <w:b w:val="0"/>
          <w:sz w:val="24"/>
        </w:rPr>
        <w:t xml:space="preserve">. The effective Young’s modulus at each combination </w:t>
      </w:r>
      <m:oMath>
        <m:d>
          <m:dPr>
            <m:ctrlPr>
              <w:rPr>
                <w:rFonts w:ascii="Cambria Math" w:hAnsi="Cambria Math" w:cstheme="majorBidi"/>
                <w:b w:val="0"/>
                <w:sz w:val="24"/>
              </w:rPr>
            </m:ctrlPr>
          </m:dPr>
          <m:e>
            <m:r>
              <m:rPr>
                <m:nor/>
              </m:rPr>
              <w:rPr>
                <w:rFonts w:ascii="Cambria Math" w:hAnsiTheme="majorBidi" w:cstheme="majorBidi"/>
                <w:b w:val="0"/>
                <w:i/>
                <w:sz w:val="24"/>
              </w:rPr>
              <m:t>v</m:t>
            </m:r>
            <m:r>
              <m:rPr>
                <m:nor/>
              </m:rPr>
              <w:rPr>
                <w:rFonts w:asciiTheme="majorBidi" w:hAnsiTheme="majorBidi" w:cstheme="majorBidi"/>
                <w:b w:val="0"/>
                <w:i/>
                <w:sz w:val="24"/>
              </w:rPr>
              <m:t xml:space="preserve">f , </m:t>
            </m:r>
            <w:commentRangeStart w:id="21"/>
            <m:r>
              <m:rPr>
                <m:nor/>
              </m:rPr>
              <w:rPr>
                <w:rFonts w:asciiTheme="majorBidi" w:hAnsiTheme="majorBidi" w:cstheme="majorBidi"/>
                <w:b w:val="0"/>
                <w:i/>
                <w:sz w:val="24"/>
              </w:rPr>
              <m:t>δ</m:t>
            </m:r>
            <w:commentRangeEnd w:id="21"/>
            <m:r>
              <m:rPr>
                <m:sty m:val="p"/>
              </m:rPr>
              <w:rPr>
                <w:rStyle w:val="ac"/>
                <w:rFonts w:asciiTheme="minorHAnsi" w:eastAsiaTheme="minorHAnsi" w:hAnsiTheme="minorHAnsi" w:cstheme="minorBidi"/>
                <w:b w:val="0"/>
                <w:lang w:val="en-CA" w:eastAsia="en-US"/>
              </w:rPr>
              <w:commentReference w:id="21"/>
            </m:r>
          </m:e>
        </m:d>
      </m:oMath>
      <w:r w:rsidRPr="00CF3466">
        <w:rPr>
          <w:rFonts w:asciiTheme="majorBidi" w:hAnsiTheme="majorBidi" w:cstheme="majorBidi"/>
          <w:b w:val="0"/>
          <w:sz w:val="24"/>
        </w:rPr>
        <w:t xml:space="preserve"> is the average of 3 </w:t>
      </w:r>
      <w:r w:rsidR="00B12499">
        <w:rPr>
          <w:rFonts w:asciiTheme="majorBidi" w:hAnsiTheme="majorBidi" w:cstheme="majorBidi"/>
          <w:b w:val="0"/>
          <w:sz w:val="24"/>
        </w:rPr>
        <w:t>different simulations</w:t>
      </w:r>
      <w:r w:rsidRPr="00CF3466">
        <w:rPr>
          <w:rFonts w:asciiTheme="majorBidi" w:hAnsiTheme="majorBidi" w:cstheme="majorBidi"/>
          <w:b w:val="0"/>
          <w:sz w:val="24"/>
        </w:rPr>
        <w:t>. Fig.</w:t>
      </w:r>
      <w:r w:rsidR="00B12499">
        <w:rPr>
          <w:rFonts w:asciiTheme="majorBidi" w:hAnsiTheme="majorBidi" w:cstheme="majorBidi"/>
          <w:b w:val="0"/>
          <w:sz w:val="24"/>
        </w:rPr>
        <w:t xml:space="preserve"> </w:t>
      </w:r>
      <w:r w:rsidRPr="00CF3466">
        <w:rPr>
          <w:rFonts w:asciiTheme="majorBidi" w:hAnsiTheme="majorBidi" w:cstheme="majorBidi"/>
          <w:b w:val="0"/>
          <w:sz w:val="24"/>
        </w:rPr>
        <w:t>1</w:t>
      </w:r>
      <w:r w:rsidR="00B12499">
        <w:rPr>
          <w:rFonts w:asciiTheme="majorBidi" w:hAnsiTheme="majorBidi" w:cstheme="majorBidi"/>
          <w:b w:val="0"/>
          <w:sz w:val="24"/>
        </w:rPr>
        <w:t>4</w:t>
      </w:r>
      <w:r w:rsidRPr="00CF3466">
        <w:rPr>
          <w:rFonts w:asciiTheme="majorBidi" w:hAnsiTheme="majorBidi" w:cstheme="majorBidi"/>
          <w:b w:val="0"/>
          <w:sz w:val="24"/>
        </w:rPr>
        <w:t xml:space="preserve"> indicates that the effective Young’s modulus </w:t>
      </w:r>
      <w:r w:rsidR="002C45B3" w:rsidRPr="00CF3466">
        <w:rPr>
          <w:rFonts w:asciiTheme="majorBidi" w:hAnsiTheme="majorBidi" w:cstheme="majorBidi"/>
          <w:b w:val="0"/>
          <w:sz w:val="24"/>
        </w:rPr>
        <w:t>decreases</w:t>
      </w:r>
      <w:r w:rsidRPr="00CF3466">
        <w:rPr>
          <w:rFonts w:asciiTheme="majorBidi" w:hAnsiTheme="majorBidi" w:cstheme="majorBidi"/>
          <w:b w:val="0"/>
          <w:sz w:val="24"/>
        </w:rPr>
        <w:t xml:space="preserve"> with increasing CNT curvature</w:t>
      </w:r>
      <w:r w:rsidR="002C45B3">
        <w:rPr>
          <w:rFonts w:asciiTheme="majorBidi" w:hAnsiTheme="majorBidi" w:cstheme="majorBidi"/>
          <w:b w:val="0"/>
          <w:sz w:val="24"/>
        </w:rPr>
        <w:t xml:space="preserve">.  </w:t>
      </w:r>
      <w:r w:rsidR="003936CF">
        <w:rPr>
          <w:rFonts w:asciiTheme="majorBidi" w:hAnsiTheme="majorBidi" w:cstheme="majorBidi"/>
          <w:b w:val="0"/>
          <w:sz w:val="24"/>
        </w:rPr>
        <w:t xml:space="preserve">This result is in </w:t>
      </w:r>
      <w:proofErr w:type="spellStart"/>
      <w:r w:rsidR="003936CF">
        <w:rPr>
          <w:rFonts w:asciiTheme="majorBidi" w:hAnsiTheme="majorBidi" w:cstheme="majorBidi"/>
          <w:b w:val="0"/>
          <w:sz w:val="24"/>
        </w:rPr>
        <w:t>agood</w:t>
      </w:r>
      <w:proofErr w:type="spellEnd"/>
      <w:r w:rsidR="003936CF">
        <w:rPr>
          <w:rFonts w:asciiTheme="majorBidi" w:hAnsiTheme="majorBidi" w:cstheme="majorBidi"/>
          <w:b w:val="0"/>
          <w:sz w:val="24"/>
        </w:rPr>
        <w:t xml:space="preserve"> agreement with those obtained in the literature with atomistic and analytical techniques </w:t>
      </w:r>
      <w:ins w:id="22" w:author="Ahmed Rowaey" w:date="2018-12-11T23:16:00Z">
        <w:r w:rsidR="00A95B44">
          <w:rPr>
            <w:rFonts w:asciiTheme="majorBidi" w:hAnsiTheme="majorBidi" w:cstheme="majorBidi"/>
            <w:b w:val="0"/>
            <w:sz w:val="24"/>
          </w:rPr>
          <w:fldChar w:fldCharType="begin"/>
        </w:r>
      </w:ins>
      <w:r w:rsidR="00065011">
        <w:rPr>
          <w:rFonts w:asciiTheme="majorBidi" w:hAnsiTheme="majorBidi" w:cstheme="majorBidi"/>
          <w:b w:val="0"/>
          <w:sz w:val="24"/>
        </w:rPr>
        <w:instrText xml:space="preserve"> ADDIN ZOTERO_ITEM CSL_CITATION {"citationID":"ZoXzVr9C","properties":{"formattedCitation":"[34\\uc0\\u8211{}36,50]","plainCitation":"[34–36,50]","noteIndex":0},"citationItems":[{"id":1455,"uris":["http://zotero.org/users/2762625/items/UEGV3PP6"],"uri":["http://zotero.org/users/2762625/items/UEGV3PP6"],"itemData":{"id":1455,"type":"article-journal","title":"Effects of nanotube waviness on the modulus of nanotube-reinforced polymers","container-title":"Applied Physics Letters","page":"4647-4649","volume":"80","issue":"24","source":"Crossref","DOI":"10.1063/1.1487900","ISSN":"0003-6951, 1077-3118","language":"en","author":[{"family":"Fisher","given":"F. T."},{"family":"Bradshaw","given":"R. D."},{"family":"Brinson","given":"L. C."}],"issued":{"date-parts":[["2002",6,17]]}}},{"id":1454,"uris":["http://zotero.org/users/2762625/items/VAS4Y8YH"],"uri":["http://zotero.org/users/2762625/items/VAS4Y8YH"],"itemData":{"id":1454,"type":"article-journal","title":"Fiber waviness in nanotube-reinforced polymer composites—I: Modulus predictions using effective nanotube properties","container-title":"Composites Science and Technology","page":"1689-1703","volume":"63","issue":"11","source":"Crossref","DOI":"10.1016/S0266-3538(03)00069-1","ISSN":"02663538","shortTitle":"Fiber waviness in nanotube-reinforced polymer composites—I","language":"en","author":[{"family":"Fisher","given":"F"}],"issued":{"date-parts":[["2003",8]]}}},{"id":518,"uris":["http://zotero.org/users/2762625/items/ESQARP9F"],"uri":["http://zotero.org/users/2762625/items/ESQARP9F"],"itemData":{"id":518,"type":"article-journal","title":"Effect of waviness and orientation of carbon nanotubes on random apparent material properties and RVE size of CNT reinforced composites","container-title":"Composite Structures","page":"870-882","volume":"152","source":"CrossRef","DOI":"10.1016/j.compstruct.2016.06.009","ISSN":"02638223","language":"en","author":[{"family":"Savvas","given":"Dimitrios"},{"family":"Stefanou","given":"George"},{"family":"Papadopoulos","given":"Vissarion"},{"family":"Papadrakakis","given":"Manolis"}],"issued":{"date-parts":[["2016",9]]}}},{"id":132,"uris":["http://zotero.org/users/2762625/items/B96PN3BB"],"uri":["http://zotero.org/users/2762625/items/B96PN3BB"],"itemData":{"id":132,"type":"article-journal","title":"Multiscale modeling of the effect of waviness and agglomeration of CNTs on the elastic properties of nanocomposites","container-title":"Computational Materials Science","page":"195-204","volume":"117","source":"CrossRef","DOI":"10.1016/j.commatsci.2016.01.029","ISSN":"09270256","language":"en","author":[{"family":"Alian","given":"A.R."},{"family":"El-Borgi","given":"S."},{"family":"Meguid","given":"S.A."}],"issued":{"date-parts":[["2016",5]]}}}],"schema":"https://github.com/citation-style-language/schema/raw/master/csl-citation.json"} </w:instrText>
      </w:r>
      <w:r w:rsidR="00A95B44">
        <w:rPr>
          <w:rFonts w:asciiTheme="majorBidi" w:hAnsiTheme="majorBidi" w:cstheme="majorBidi"/>
          <w:b w:val="0"/>
          <w:sz w:val="24"/>
        </w:rPr>
        <w:fldChar w:fldCharType="separate"/>
      </w:r>
      <w:r w:rsidR="00065011" w:rsidRPr="00065011">
        <w:rPr>
          <w:sz w:val="24"/>
        </w:rPr>
        <w:t>[34–36,50]</w:t>
      </w:r>
      <w:ins w:id="23" w:author="Ahmed Rowaey" w:date="2018-12-11T23:16:00Z">
        <w:r w:rsidR="00A95B44">
          <w:rPr>
            <w:rFonts w:asciiTheme="majorBidi" w:hAnsiTheme="majorBidi" w:cstheme="majorBidi"/>
            <w:b w:val="0"/>
            <w:sz w:val="24"/>
          </w:rPr>
          <w:fldChar w:fldCharType="end"/>
        </w:r>
      </w:ins>
      <w:r w:rsidRPr="00CF3466">
        <w:rPr>
          <w:rFonts w:asciiTheme="majorBidi" w:hAnsiTheme="majorBidi" w:cstheme="majorBidi"/>
          <w:b w:val="0"/>
          <w:sz w:val="24"/>
        </w:rPr>
        <w:t xml:space="preserve">. The numerical results are also compared with the experimental results of CNT–epoxy composites </w:t>
      </w:r>
      <w:ins w:id="24" w:author="Ahmed Rowaey" w:date="2018-12-11T23:18:00Z">
        <w:r w:rsidR="00753AF8">
          <w:rPr>
            <w:rFonts w:asciiTheme="majorBidi" w:hAnsiTheme="majorBidi" w:cstheme="majorBidi"/>
            <w:b w:val="0"/>
            <w:sz w:val="24"/>
          </w:rPr>
          <w:fldChar w:fldCharType="begin"/>
        </w:r>
      </w:ins>
      <w:r w:rsidR="00065011">
        <w:rPr>
          <w:rFonts w:asciiTheme="majorBidi" w:hAnsiTheme="majorBidi" w:cstheme="majorBidi"/>
          <w:b w:val="0"/>
          <w:sz w:val="24"/>
        </w:rPr>
        <w:instrText xml:space="preserve"> ADDIN ZOTERO_ITEM CSL_CITATION {"citationID":"Jszko6D8","properties":{"formattedCitation":"[51]","plainCitation":"[51]","noteIndex":0},"citationItems":[{"id":102,"uris":["http://zotero.org/users/2762625/items/8RVV2VWR"],"uri":["http://zotero.org/users/2762625/items/8RVV2VWR"],"itemData":{"id":102,"type":"article-journal","title":"Prediction of the mechanical characteristics of multi-walled carbon nanotube/epoxy composites using a new form of the rule of mixtures","container-title":"Carbon","page":"3218-3228","volume":"48","issue":"11","source":"ScienceDirect","abstract":"Multi-walled carbon nanotubes (MWCNTs) were used in the low-viscosity, thermosetting polyester epoxy/amine resin LY-5052 with high temperature resistance to fabricate MWCNT/epoxy composites. Tensile tests of the specimens were carried out to obtain mechanical properties of MWCNT/epoxy composites for various weight-percents (wt.%) of MWCNTs. Experimental results show that the Young’s modulus and the tensile strength of the composites can be significantly improved by adding a small percentage of MWCNT. A new form of the rule of mixtures, including an exponential shape function, length efficiency parameter, orientation efficiency factor and a waviness parameter, is proposed for a more accurate prediction of the mechanical properties of MWCNT-reinforced epoxy composites, for both low and high wt.% ranges. In order to verify the suitability of the model, the ensuing predictions are compared to the available experimental data in the literature. Results demonstrate a good predictability of the modified form over a wide range of tests.","DOI":"10.1016/j.carbon.2010.05.007","ISSN":"0008-6223","journalAbbreviation":"Carbon","author":[{"family":"Omidi","given":"Meisam"},{"family":"Rokni D.T.","given":"Hossein"},{"family":"Milani","given":"Abbas S."},{"family":"Seethaler","given":"Rudolf J."},{"family":"Arasteh","given":"R."}],"issued":{"date-parts":[["2010",9]]}}}],"schema":"https://github.com/citation-style-language/schema/raw/master/csl-citation.json"} </w:instrText>
      </w:r>
      <w:r w:rsidR="00753AF8">
        <w:rPr>
          <w:rFonts w:asciiTheme="majorBidi" w:hAnsiTheme="majorBidi" w:cstheme="majorBidi"/>
          <w:b w:val="0"/>
          <w:sz w:val="24"/>
        </w:rPr>
        <w:fldChar w:fldCharType="separate"/>
      </w:r>
      <w:r w:rsidR="00065011" w:rsidRPr="00065011">
        <w:rPr>
          <w:sz w:val="24"/>
        </w:rPr>
        <w:t>[51]</w:t>
      </w:r>
      <w:ins w:id="25" w:author="Ahmed Rowaey" w:date="2018-12-11T23:18:00Z">
        <w:r w:rsidR="00753AF8">
          <w:rPr>
            <w:rFonts w:asciiTheme="majorBidi" w:hAnsiTheme="majorBidi" w:cstheme="majorBidi"/>
            <w:b w:val="0"/>
            <w:sz w:val="24"/>
          </w:rPr>
          <w:fldChar w:fldCharType="end"/>
        </w:r>
      </w:ins>
      <w:r w:rsidR="00315C6D">
        <w:rPr>
          <w:rFonts w:asciiTheme="majorBidi" w:hAnsiTheme="majorBidi" w:cstheme="majorBidi"/>
          <w:b w:val="0"/>
          <w:sz w:val="24"/>
        </w:rPr>
        <w:t xml:space="preserve"> </w:t>
      </w:r>
      <w:r w:rsidRPr="00CF3466">
        <w:rPr>
          <w:rFonts w:asciiTheme="majorBidi" w:hAnsiTheme="majorBidi" w:cstheme="majorBidi"/>
          <w:b w:val="0"/>
          <w:sz w:val="24"/>
        </w:rPr>
        <w:t xml:space="preserve">and the </w:t>
      </w:r>
      <w:r w:rsidR="00F129DC">
        <w:rPr>
          <w:rFonts w:asciiTheme="majorBidi" w:hAnsiTheme="majorBidi" w:cstheme="majorBidi"/>
          <w:b w:val="0"/>
          <w:sz w:val="24"/>
        </w:rPr>
        <w:t>obtained elastic moduli</w:t>
      </w:r>
      <w:r w:rsidRPr="00CF3466">
        <w:rPr>
          <w:rFonts w:asciiTheme="majorBidi" w:hAnsiTheme="majorBidi" w:cstheme="majorBidi"/>
          <w:b w:val="0"/>
          <w:sz w:val="24"/>
        </w:rPr>
        <w:t xml:space="preserve"> at</w:t>
      </w:r>
      <w:r w:rsidR="00F129DC">
        <w:rPr>
          <w:rFonts w:asciiTheme="majorBidi" w:hAnsiTheme="majorBidi" w:cstheme="majorBidi"/>
          <w:b w:val="0"/>
          <w:sz w:val="24"/>
        </w:rPr>
        <w:t xml:space="preserve"> waviness ration</w:t>
      </w:r>
      <w:r w:rsidRPr="00CF3466">
        <w:rPr>
          <w:rFonts w:asciiTheme="majorBidi" w:hAnsiTheme="majorBidi" w:cstheme="majorBidi"/>
          <w:b w:val="0"/>
          <w:sz w:val="24"/>
        </w:rPr>
        <w:t xml:space="preserve"> </w:t>
      </w:r>
      <m:oMath>
        <m:r>
          <m:rPr>
            <m:nor/>
          </m:rPr>
          <w:rPr>
            <w:rFonts w:asciiTheme="majorBidi" w:hAnsiTheme="majorBidi" w:cstheme="majorBidi"/>
            <w:b w:val="0"/>
            <w:i/>
            <w:sz w:val="24"/>
          </w:rPr>
          <m:t xml:space="preserve">δ </m:t>
        </m:r>
        <m:r>
          <m:rPr>
            <m:nor/>
          </m:rPr>
          <w:rPr>
            <w:rFonts w:asciiTheme="majorBidi" w:hAnsiTheme="majorBidi" w:cstheme="majorBidi"/>
            <w:b w:val="0"/>
            <w:sz w:val="24"/>
          </w:rPr>
          <m:t>= 0</m:t>
        </m:r>
        <m:sSup>
          <m:sSupPr>
            <m:ctrlPr>
              <w:rPr>
                <w:rFonts w:ascii="Cambria Math" w:hAnsi="Cambria Math" w:cstheme="majorBidi"/>
                <w:b w:val="0"/>
                <w:sz w:val="24"/>
              </w:rPr>
            </m:ctrlPr>
          </m:sSupPr>
          <m:e>
            <m:r>
              <m:rPr>
                <m:nor/>
              </m:rPr>
              <w:rPr>
                <w:rFonts w:asciiTheme="majorBidi" w:hAnsiTheme="majorBidi" w:cstheme="majorBidi"/>
                <w:b w:val="0"/>
                <w:sz w:val="24"/>
              </w:rPr>
              <m:t>.188</m:t>
            </m:r>
            <m:r>
              <m:rPr>
                <m:nor/>
              </m:rPr>
              <w:rPr>
                <w:rFonts w:ascii="Cambria Math" w:hAnsiTheme="majorBidi" w:cstheme="majorBidi"/>
                <w:b w:val="0"/>
                <w:sz w:val="24"/>
              </w:rPr>
              <m:t xml:space="preserve"> </m:t>
            </m:r>
            <m:r>
              <m:rPr>
                <m:nor/>
              </m:rPr>
              <w:rPr>
                <w:rFonts w:asciiTheme="majorBidi" w:hAnsiTheme="majorBidi" w:cstheme="majorBidi"/>
                <w:b w:val="0"/>
                <w:sz w:val="24"/>
              </w:rPr>
              <m:t>nm</m:t>
            </m:r>
          </m:e>
          <m:sup>
            <m:r>
              <m:rPr>
                <m:nor/>
              </m:rPr>
              <w:rPr>
                <w:rFonts w:asciiTheme="majorBidi" w:hAnsiTheme="majorBidi" w:cstheme="majorBidi"/>
                <w:b w:val="0"/>
                <w:sz w:val="24"/>
              </w:rPr>
              <m:t>-1</m:t>
            </m:r>
          </m:sup>
        </m:sSup>
      </m:oMath>
      <w:r w:rsidRPr="00CF3466">
        <w:rPr>
          <w:rFonts w:asciiTheme="majorBidi" w:hAnsiTheme="majorBidi" w:cstheme="majorBidi"/>
          <w:b w:val="0"/>
          <w:sz w:val="24"/>
        </w:rPr>
        <w:t xml:space="preserve"> matches well </w:t>
      </w:r>
      <w:r w:rsidRPr="00CF3466">
        <w:rPr>
          <w:rFonts w:asciiTheme="majorBidi" w:hAnsiTheme="majorBidi" w:cstheme="majorBidi"/>
          <w:b w:val="0"/>
          <w:sz w:val="24"/>
        </w:rPr>
        <w:lastRenderedPageBreak/>
        <w:t xml:space="preserve">with the experimental data. The good agreement between the reported experimental data and the numerical results also validates the capability of the proposed method in </w:t>
      </w:r>
      <w:r w:rsidR="00F129DC">
        <w:rPr>
          <w:rFonts w:asciiTheme="majorBidi" w:hAnsiTheme="majorBidi" w:cstheme="majorBidi"/>
          <w:b w:val="0"/>
          <w:sz w:val="24"/>
        </w:rPr>
        <w:t>modeling actual nanocomposite materials</w:t>
      </w:r>
      <w:r w:rsidRPr="00CF3466">
        <w:rPr>
          <w:rFonts w:asciiTheme="majorBidi" w:hAnsiTheme="majorBidi" w:cstheme="majorBidi"/>
          <w:b w:val="0"/>
          <w:sz w:val="24"/>
        </w:rPr>
        <w:t>.</w:t>
      </w:r>
    </w:p>
    <w:p w14:paraId="5C8B79E5" w14:textId="0B3CBC6D" w:rsidR="0044749E" w:rsidRPr="0044749E" w:rsidRDefault="0044749E" w:rsidP="00065011">
      <w:pPr>
        <w:pStyle w:val="1"/>
        <w:numPr>
          <w:ilvl w:val="0"/>
          <w:numId w:val="0"/>
        </w:numPr>
        <w:ind w:firstLine="420"/>
        <w:rPr>
          <w:rFonts w:asciiTheme="majorBidi" w:hAnsiTheme="majorBidi" w:cstheme="majorBidi"/>
          <w:b w:val="0"/>
          <w:sz w:val="36"/>
          <w:szCs w:val="36"/>
        </w:rPr>
      </w:pPr>
      <w:r w:rsidRPr="0044749E">
        <w:rPr>
          <w:rFonts w:asciiTheme="majorBidi" w:hAnsiTheme="majorBidi" w:cstheme="majorBidi"/>
          <w:b w:val="0"/>
          <w:sz w:val="36"/>
          <w:szCs w:val="36"/>
          <w:highlight w:val="yellow"/>
        </w:rPr>
        <w:t>I think you should include some numbers her. The elastic modulus is xxx GPa and increased by 70% when the volume fraction of CNT increased to xxx %. Furthermore, the elastic modulus decreased significantly and lost half of its strength when the waviness ratio increased to XXXX,</w:t>
      </w:r>
      <w:r w:rsidRPr="0044749E">
        <w:rPr>
          <w:rFonts w:asciiTheme="majorBidi" w:hAnsiTheme="majorBidi" w:cstheme="majorBidi"/>
          <w:b w:val="0"/>
          <w:sz w:val="36"/>
          <w:szCs w:val="36"/>
        </w:rPr>
        <w:t xml:space="preserve"> </w:t>
      </w:r>
    </w:p>
    <w:p w14:paraId="04EE2A5F" w14:textId="77777777" w:rsidR="0044749E" w:rsidRPr="00CF3466" w:rsidRDefault="0044749E" w:rsidP="00065011">
      <w:pPr>
        <w:pStyle w:val="1"/>
        <w:numPr>
          <w:ilvl w:val="0"/>
          <w:numId w:val="0"/>
        </w:numPr>
        <w:ind w:firstLine="420"/>
        <w:rPr>
          <w:rFonts w:asciiTheme="majorBidi" w:hAnsiTheme="majorBidi" w:cstheme="majorBidi"/>
          <w:b w:val="0"/>
          <w:sz w:val="24"/>
        </w:rPr>
      </w:pPr>
    </w:p>
    <w:p w14:paraId="41B33CC4" w14:textId="0E78513F" w:rsidR="00676382" w:rsidRDefault="004C3592" w:rsidP="0044749E">
      <w:pPr>
        <w:pStyle w:val="1"/>
        <w:numPr>
          <w:ilvl w:val="0"/>
          <w:numId w:val="0"/>
        </w:numPr>
        <w:ind w:firstLine="420"/>
        <w:rPr>
          <w:rFonts w:asciiTheme="majorBidi" w:hAnsiTheme="majorBidi" w:cstheme="majorBidi"/>
          <w:b w:val="0"/>
          <w:sz w:val="24"/>
        </w:rPr>
      </w:pPr>
      <w:r>
        <w:rPr>
          <w:rFonts w:asciiTheme="majorBidi" w:hAnsiTheme="majorBidi" w:cstheme="majorBidi"/>
          <w:b w:val="0"/>
          <w:sz w:val="24"/>
        </w:rPr>
        <w:t>Additionally</w:t>
      </w:r>
      <w:r w:rsidR="00676382" w:rsidRPr="00CF3466">
        <w:rPr>
          <w:rFonts w:asciiTheme="majorBidi" w:hAnsiTheme="majorBidi" w:cstheme="majorBidi"/>
          <w:b w:val="0"/>
          <w:sz w:val="24"/>
        </w:rPr>
        <w:t>, Fig.</w:t>
      </w:r>
      <w:r w:rsidR="001E69E5">
        <w:rPr>
          <w:rFonts w:asciiTheme="majorBidi" w:hAnsiTheme="majorBidi" w:cstheme="majorBidi"/>
          <w:b w:val="0"/>
          <w:sz w:val="24"/>
        </w:rPr>
        <w:t xml:space="preserve"> </w:t>
      </w:r>
      <w:r w:rsidR="00676382" w:rsidRPr="00CF3466">
        <w:rPr>
          <w:rFonts w:asciiTheme="majorBidi" w:hAnsiTheme="majorBidi" w:cstheme="majorBidi"/>
          <w:b w:val="0"/>
          <w:sz w:val="24"/>
        </w:rPr>
        <w:t>1</w:t>
      </w:r>
      <w:r>
        <w:rPr>
          <w:rFonts w:asciiTheme="majorBidi" w:hAnsiTheme="majorBidi" w:cstheme="majorBidi"/>
          <w:b w:val="0"/>
          <w:sz w:val="24"/>
        </w:rPr>
        <w:t>5</w:t>
      </w:r>
      <w:r w:rsidR="00676382" w:rsidRPr="00CF3466">
        <w:rPr>
          <w:rFonts w:asciiTheme="majorBidi" w:hAnsiTheme="majorBidi" w:cstheme="majorBidi"/>
          <w:b w:val="0"/>
          <w:sz w:val="24"/>
        </w:rPr>
        <w:t xml:space="preserve"> demonstrates that the decrement of effective Young’s modulus is almost linear from </w:t>
      </w:r>
      <m:oMath>
        <m:r>
          <m:rPr>
            <m:nor/>
          </m:rPr>
          <w:rPr>
            <w:rFonts w:asciiTheme="majorBidi" w:hAnsiTheme="majorBidi" w:cstheme="majorBidi"/>
            <w:b w:val="0"/>
            <w:i/>
            <w:sz w:val="24"/>
          </w:rPr>
          <m:t xml:space="preserve">δ </m:t>
        </m:r>
        <m:r>
          <m:rPr>
            <m:nor/>
          </m:rPr>
          <w:rPr>
            <w:rFonts w:asciiTheme="majorBidi" w:hAnsiTheme="majorBidi" w:cstheme="majorBidi"/>
            <w:b w:val="0"/>
            <w:sz w:val="24"/>
          </w:rPr>
          <m:t>= 0</m:t>
        </m:r>
        <m:sSup>
          <m:sSupPr>
            <m:ctrlPr>
              <w:rPr>
                <w:rFonts w:ascii="Cambria Math" w:hAnsi="Cambria Math" w:cstheme="majorBidi"/>
                <w:b w:val="0"/>
                <w:sz w:val="24"/>
              </w:rPr>
            </m:ctrlPr>
          </m:sSupPr>
          <m:e>
            <m:r>
              <m:rPr>
                <m:nor/>
              </m:rPr>
              <w:rPr>
                <w:rFonts w:ascii="Cambria Math" w:hAnsiTheme="majorBidi" w:cstheme="majorBidi"/>
                <w:b w:val="0"/>
                <w:sz w:val="24"/>
              </w:rPr>
              <m:t xml:space="preserve"> </m:t>
            </m:r>
            <m:r>
              <m:rPr>
                <m:nor/>
              </m:rPr>
              <w:rPr>
                <w:rFonts w:asciiTheme="majorBidi" w:hAnsiTheme="majorBidi" w:cstheme="majorBidi"/>
                <w:b w:val="0"/>
                <w:sz w:val="24"/>
              </w:rPr>
              <m:t>nm</m:t>
            </m:r>
          </m:e>
          <m:sup>
            <m:r>
              <m:rPr>
                <m:nor/>
              </m:rPr>
              <w:rPr>
                <w:rFonts w:asciiTheme="majorBidi" w:hAnsiTheme="majorBidi" w:cstheme="majorBidi"/>
                <w:b w:val="0"/>
                <w:sz w:val="24"/>
              </w:rPr>
              <m:t>-1</m:t>
            </m:r>
          </m:sup>
        </m:sSup>
      </m:oMath>
      <w:r w:rsidR="00676382" w:rsidRPr="00CF3466">
        <w:rPr>
          <w:rFonts w:asciiTheme="majorBidi" w:hAnsiTheme="majorBidi" w:cstheme="majorBidi"/>
          <w:b w:val="0"/>
          <w:sz w:val="24"/>
        </w:rPr>
        <w:t xml:space="preserve"> to </w:t>
      </w:r>
      <m:oMath>
        <m:r>
          <m:rPr>
            <m:nor/>
          </m:rPr>
          <w:rPr>
            <w:rFonts w:asciiTheme="majorBidi" w:hAnsiTheme="majorBidi" w:cstheme="majorBidi"/>
            <w:b w:val="0"/>
            <w:i/>
            <w:sz w:val="24"/>
          </w:rPr>
          <m:t xml:space="preserve">δ </m:t>
        </m:r>
        <m:r>
          <m:rPr>
            <m:nor/>
          </m:rPr>
          <w:rPr>
            <w:rFonts w:asciiTheme="majorBidi" w:hAnsiTheme="majorBidi" w:cstheme="majorBidi"/>
            <w:b w:val="0"/>
            <w:sz w:val="24"/>
          </w:rPr>
          <m:t>= 0.282</m:t>
        </m:r>
        <m:r>
          <m:rPr>
            <m:nor/>
          </m:rPr>
          <w:rPr>
            <w:rFonts w:ascii="Cambria Math" w:hAnsiTheme="majorBidi" w:cstheme="majorBidi"/>
            <w:b w:val="0"/>
            <w:sz w:val="24"/>
          </w:rPr>
          <m:t xml:space="preserve"> </m:t>
        </m:r>
        <m:sSup>
          <m:sSupPr>
            <m:ctrlPr>
              <w:rPr>
                <w:rFonts w:ascii="Cambria Math" w:hAnsi="Cambria Math" w:cstheme="majorBidi"/>
                <w:b w:val="0"/>
                <w:i/>
                <w:sz w:val="24"/>
              </w:rPr>
            </m:ctrlPr>
          </m:sSupPr>
          <m:e>
            <m:r>
              <m:rPr>
                <m:nor/>
              </m:rPr>
              <w:rPr>
                <w:rFonts w:asciiTheme="majorBidi" w:hAnsiTheme="majorBidi" w:cstheme="majorBidi"/>
                <w:b w:val="0"/>
                <w:sz w:val="24"/>
              </w:rPr>
              <m:t>nm</m:t>
            </m:r>
          </m:e>
          <m:sup>
            <m:r>
              <m:rPr>
                <m:nor/>
              </m:rPr>
              <w:rPr>
                <w:rFonts w:asciiTheme="majorBidi" w:hAnsiTheme="majorBidi" w:cstheme="majorBidi"/>
                <w:b w:val="0"/>
                <w:sz w:val="24"/>
              </w:rPr>
              <m:t>-1</m:t>
            </m:r>
          </m:sup>
        </m:sSup>
      </m:oMath>
      <w:r w:rsidR="00676382" w:rsidRPr="00CF3466">
        <w:rPr>
          <w:rFonts w:asciiTheme="majorBidi" w:hAnsiTheme="majorBidi" w:cstheme="majorBidi"/>
          <w:b w:val="0"/>
          <w:sz w:val="24"/>
        </w:rPr>
        <w:t xml:space="preserve"> and the slopes for </w:t>
      </w:r>
      <m:oMath>
        <m:r>
          <m:rPr>
            <m:sty m:val="bi"/>
          </m:rPr>
          <w:rPr>
            <w:rFonts w:ascii="Cambria Math" w:hAnsi="Cambria Math" w:cstheme="majorBidi"/>
            <w:sz w:val="24"/>
          </w:rPr>
          <m:t>V</m:t>
        </m:r>
        <m:r>
          <m:rPr>
            <m:nor/>
          </m:rPr>
          <w:rPr>
            <w:rFonts w:asciiTheme="majorBidi" w:hAnsiTheme="majorBidi" w:cstheme="majorBidi"/>
            <w:b w:val="0"/>
            <w:i/>
            <w:sz w:val="24"/>
          </w:rPr>
          <m:t>f</m:t>
        </m:r>
        <m:r>
          <m:rPr>
            <m:nor/>
          </m:rPr>
          <w:rPr>
            <w:rFonts w:asciiTheme="majorBidi" w:hAnsiTheme="majorBidi" w:cstheme="majorBidi"/>
            <w:b w:val="0"/>
            <w:sz w:val="24"/>
          </w:rPr>
          <m:t xml:space="preserve"> = 0.5%, 1.5%, 2.5%</m:t>
        </m:r>
        <m:r>
          <m:rPr>
            <m:sty m:val="b"/>
          </m:rPr>
          <w:rPr>
            <w:rFonts w:ascii="Cambria Math" w:hAnsi="Cambria Math" w:cstheme="majorBidi"/>
            <w:sz w:val="24"/>
          </w:rPr>
          <m:t xml:space="preserve"> </m:t>
        </m:r>
      </m:oMath>
      <w:r w:rsidR="00676382" w:rsidRPr="00CF3466">
        <w:rPr>
          <w:rFonts w:asciiTheme="majorBidi" w:hAnsiTheme="majorBidi" w:cstheme="majorBidi"/>
          <w:b w:val="0"/>
          <w:sz w:val="24"/>
        </w:rPr>
        <w:t xml:space="preserve"> are </w:t>
      </w:r>
      <m:oMath>
        <m:r>
          <m:rPr>
            <m:nor/>
          </m:rPr>
          <w:rPr>
            <w:rFonts w:asciiTheme="majorBidi" w:hAnsiTheme="majorBidi" w:cstheme="majorBidi"/>
            <w:b w:val="0"/>
            <w:sz w:val="24"/>
          </w:rPr>
          <m:t>-0.87</m:t>
        </m:r>
      </m:oMath>
      <w:r w:rsidR="00676382" w:rsidRPr="00CF3466">
        <w:rPr>
          <w:rFonts w:asciiTheme="majorBidi" w:hAnsiTheme="majorBidi" w:cstheme="majorBidi"/>
          <w:b w:val="0"/>
          <w:sz w:val="24"/>
        </w:rPr>
        <w:t xml:space="preserve">, </w:t>
      </w:r>
      <m:oMath>
        <m:r>
          <m:rPr>
            <m:nor/>
          </m:rPr>
          <w:rPr>
            <w:rFonts w:asciiTheme="majorBidi" w:hAnsiTheme="majorBidi" w:cstheme="majorBidi"/>
            <w:b w:val="0"/>
            <w:sz w:val="24"/>
          </w:rPr>
          <m:t>-2.41</m:t>
        </m:r>
      </m:oMath>
      <w:r w:rsidR="00676382" w:rsidRPr="00CF3466">
        <w:rPr>
          <w:rFonts w:asciiTheme="majorBidi" w:hAnsiTheme="majorBidi" w:cstheme="majorBidi"/>
          <w:b w:val="0"/>
          <w:sz w:val="24"/>
        </w:rPr>
        <w:t xml:space="preserve"> and </w:t>
      </w:r>
      <m:oMath>
        <m:r>
          <m:rPr>
            <m:nor/>
          </m:rPr>
          <w:rPr>
            <w:rFonts w:asciiTheme="majorBidi" w:hAnsiTheme="majorBidi" w:cstheme="majorBidi"/>
            <w:b w:val="0"/>
            <w:sz w:val="24"/>
          </w:rPr>
          <m:t>-3.12</m:t>
        </m:r>
      </m:oMath>
      <w:r w:rsidR="00676382" w:rsidRPr="00CF3466">
        <w:rPr>
          <w:rFonts w:asciiTheme="majorBidi" w:hAnsiTheme="majorBidi" w:cstheme="majorBidi"/>
          <w:b w:val="0"/>
          <w:sz w:val="24"/>
        </w:rPr>
        <w:t xml:space="preserve">, respectively. </w:t>
      </w:r>
      <w:r w:rsidR="00407D9F">
        <w:rPr>
          <w:rFonts w:asciiTheme="majorBidi" w:hAnsiTheme="majorBidi" w:cstheme="majorBidi"/>
          <w:b w:val="0"/>
          <w:sz w:val="24"/>
        </w:rPr>
        <w:t xml:space="preserve">These results </w:t>
      </w:r>
      <w:r w:rsidR="00676382" w:rsidRPr="00CF3466">
        <w:rPr>
          <w:rFonts w:asciiTheme="majorBidi" w:hAnsiTheme="majorBidi" w:cstheme="majorBidi"/>
          <w:b w:val="0"/>
          <w:sz w:val="24"/>
        </w:rPr>
        <w:t xml:space="preserve">demonstrate that the reduction of Young’s modulus becomes more tangible </w:t>
      </w:r>
      <w:r w:rsidR="008D2FAE">
        <w:rPr>
          <w:rFonts w:asciiTheme="majorBidi" w:hAnsiTheme="majorBidi" w:cstheme="majorBidi"/>
          <w:b w:val="0"/>
          <w:sz w:val="24"/>
        </w:rPr>
        <w:t>at</w:t>
      </w:r>
      <w:r w:rsidR="00676382" w:rsidRPr="00CF3466">
        <w:rPr>
          <w:rFonts w:asciiTheme="majorBidi" w:hAnsiTheme="majorBidi" w:cstheme="majorBidi"/>
          <w:b w:val="0"/>
          <w:sz w:val="24"/>
        </w:rPr>
        <w:t xml:space="preserve"> higher CNT volume fraction</w:t>
      </w:r>
      <w:r w:rsidR="008D2FAE">
        <w:rPr>
          <w:rFonts w:asciiTheme="majorBidi" w:hAnsiTheme="majorBidi" w:cstheme="majorBidi"/>
          <w:b w:val="0"/>
          <w:sz w:val="24"/>
        </w:rPr>
        <w:t>s</w:t>
      </w:r>
      <w:r w:rsidR="00676382" w:rsidRPr="00CF3466">
        <w:rPr>
          <w:rFonts w:asciiTheme="majorBidi" w:hAnsiTheme="majorBidi" w:cstheme="majorBidi"/>
          <w:b w:val="0"/>
          <w:sz w:val="24"/>
        </w:rPr>
        <w:t xml:space="preserve"> and this conclusion is</w:t>
      </w:r>
      <w:r w:rsidR="008D2FAE">
        <w:rPr>
          <w:rFonts w:asciiTheme="majorBidi" w:hAnsiTheme="majorBidi" w:cstheme="majorBidi"/>
          <w:b w:val="0"/>
          <w:sz w:val="24"/>
        </w:rPr>
        <w:t xml:space="preserve"> in agreement </w:t>
      </w:r>
      <w:r w:rsidR="0044749E">
        <w:rPr>
          <w:rFonts w:asciiTheme="majorBidi" w:hAnsiTheme="majorBidi" w:cstheme="majorBidi"/>
          <w:b w:val="0"/>
          <w:sz w:val="24"/>
        </w:rPr>
        <w:t xml:space="preserve">with </w:t>
      </w:r>
      <w:r w:rsidR="00676382" w:rsidRPr="00CF3466">
        <w:rPr>
          <w:rFonts w:asciiTheme="majorBidi" w:hAnsiTheme="majorBidi" w:cstheme="majorBidi"/>
          <w:b w:val="0"/>
          <w:sz w:val="24"/>
        </w:rPr>
        <w:t xml:space="preserve">the study by </w:t>
      </w:r>
      <w:proofErr w:type="spellStart"/>
      <w:r w:rsidR="00676382" w:rsidRPr="00CF3466">
        <w:rPr>
          <w:rFonts w:asciiTheme="majorBidi" w:hAnsiTheme="majorBidi" w:cstheme="majorBidi"/>
          <w:b w:val="0"/>
          <w:sz w:val="24"/>
        </w:rPr>
        <w:t>Roham</w:t>
      </w:r>
      <w:proofErr w:type="spellEnd"/>
      <w:r w:rsidR="00676382" w:rsidRPr="00CF3466">
        <w:rPr>
          <w:rFonts w:asciiTheme="majorBidi" w:hAnsiTheme="majorBidi" w:cstheme="majorBidi"/>
          <w:b w:val="0"/>
          <w:sz w:val="24"/>
        </w:rPr>
        <w:t xml:space="preserve"> </w:t>
      </w:r>
      <w:ins w:id="26" w:author="Ahmed Rowaey" w:date="2018-12-11T23:19:00Z">
        <w:r w:rsidR="00753AF8">
          <w:rPr>
            <w:rFonts w:asciiTheme="majorBidi" w:hAnsiTheme="majorBidi" w:cstheme="majorBidi"/>
            <w:b w:val="0"/>
            <w:sz w:val="24"/>
          </w:rPr>
          <w:fldChar w:fldCharType="begin"/>
        </w:r>
      </w:ins>
      <w:r w:rsidR="0044749E">
        <w:rPr>
          <w:rFonts w:asciiTheme="majorBidi" w:hAnsiTheme="majorBidi" w:cstheme="majorBidi"/>
          <w:b w:val="0"/>
          <w:sz w:val="24"/>
        </w:rPr>
        <w:instrText xml:space="preserve"> ADDIN ZOTERO_ITEM CSL_CITATION {"citationID":"pNy1gyGr","properties":{"formattedCitation":"[41]","plainCitation":"[41]","noteIndex":0},"citationItems":[{"id":1436,"uris":["http://zotero.org/users/2762625/items/PG3NTQT4"],"uri":["http://zotero.org/users/2762625/items/PG3NTQT4"],"itemData":{"id":1436,"type":"article-journal","title":"Influence of carbon nanotube waviness on the stiffness reduction of CNT/polymer composites","container-title":"Composite Structures","page":"304-309","volume":"97","source":"Crossref","DOI":"10.1016/j.compstruct.2012.10.028","ISSN":"02638223","language":"en","author":[{"family":"Rafiee","given":"Roham"}],"issued":{"date-parts":[["2013",3]]}}}],"schema":"https://github.com/citation-style-language/schema/raw/master/csl-citation.json"} </w:instrText>
      </w:r>
      <w:r w:rsidR="00753AF8">
        <w:rPr>
          <w:rFonts w:asciiTheme="majorBidi" w:hAnsiTheme="majorBidi" w:cstheme="majorBidi"/>
          <w:b w:val="0"/>
          <w:sz w:val="24"/>
        </w:rPr>
        <w:fldChar w:fldCharType="separate"/>
      </w:r>
      <w:r w:rsidR="0044749E" w:rsidRPr="0044749E">
        <w:rPr>
          <w:sz w:val="24"/>
        </w:rPr>
        <w:t>[41]</w:t>
      </w:r>
      <w:ins w:id="27" w:author="Ahmed Rowaey" w:date="2018-12-11T23:19:00Z">
        <w:r w:rsidR="00753AF8">
          <w:rPr>
            <w:rFonts w:asciiTheme="majorBidi" w:hAnsiTheme="majorBidi" w:cstheme="majorBidi"/>
            <w:b w:val="0"/>
            <w:sz w:val="24"/>
          </w:rPr>
          <w:fldChar w:fldCharType="end"/>
        </w:r>
      </w:ins>
      <w:r w:rsidR="00676382" w:rsidRPr="00CF3466">
        <w:rPr>
          <w:rFonts w:asciiTheme="majorBidi" w:hAnsiTheme="majorBidi" w:cstheme="majorBidi"/>
          <w:b w:val="0"/>
          <w:sz w:val="24"/>
        </w:rPr>
        <w:t>.</w:t>
      </w:r>
    </w:p>
    <w:p w14:paraId="5AA05E81" w14:textId="55566DA7" w:rsidR="00630A52" w:rsidRDefault="00630A52" w:rsidP="008D68B9">
      <w:pPr>
        <w:pStyle w:val="1"/>
        <w:numPr>
          <w:ilvl w:val="0"/>
          <w:numId w:val="0"/>
        </w:numPr>
        <w:ind w:firstLine="420"/>
        <w:rPr>
          <w:rFonts w:asciiTheme="majorBidi" w:hAnsiTheme="majorBidi" w:cstheme="majorBidi"/>
          <w:b w:val="0"/>
          <w:sz w:val="24"/>
        </w:rPr>
      </w:pPr>
    </w:p>
    <w:p w14:paraId="6FB983FF" w14:textId="23C6F03D" w:rsidR="00630A52" w:rsidRDefault="00630A52" w:rsidP="00630A52">
      <w:pPr>
        <w:pStyle w:val="1"/>
        <w:numPr>
          <w:ilvl w:val="0"/>
          <w:numId w:val="0"/>
        </w:numPr>
        <w:rPr>
          <w:rFonts w:asciiTheme="majorBidi" w:hAnsiTheme="majorBidi" w:cstheme="majorBidi"/>
          <w:b w:val="0"/>
          <w:sz w:val="24"/>
        </w:rPr>
      </w:pPr>
      <w:r w:rsidRPr="0044749E">
        <w:rPr>
          <w:rFonts w:asciiTheme="majorBidi" w:hAnsiTheme="majorBidi" w:cstheme="majorBidi"/>
          <w:b w:val="0"/>
          <w:sz w:val="24"/>
          <w:highlight w:val="yellow"/>
        </w:rPr>
        <w:t>Table 1. The details of the</w:t>
      </w:r>
      <w:r>
        <w:rPr>
          <w:rFonts w:asciiTheme="majorBidi" w:hAnsiTheme="majorBidi" w:cstheme="majorBidi"/>
          <w:b w:val="0"/>
          <w:sz w:val="24"/>
        </w:rPr>
        <w:t xml:space="preserve"> </w:t>
      </w:r>
    </w:p>
    <w:tbl>
      <w:tblPr>
        <w:tblStyle w:val="a7"/>
        <w:tblW w:w="0" w:type="auto"/>
        <w:tblLook w:val="04A0" w:firstRow="1" w:lastRow="0" w:firstColumn="1" w:lastColumn="0" w:noHBand="0" w:noVBand="1"/>
      </w:tblPr>
      <w:tblGrid>
        <w:gridCol w:w="1558"/>
        <w:gridCol w:w="1558"/>
        <w:gridCol w:w="1558"/>
        <w:gridCol w:w="1558"/>
        <w:gridCol w:w="1559"/>
        <w:gridCol w:w="1559"/>
      </w:tblGrid>
      <w:tr w:rsidR="00315C6D" w14:paraId="56CB5B33" w14:textId="77777777" w:rsidTr="00315C6D">
        <w:tc>
          <w:tcPr>
            <w:tcW w:w="1558" w:type="dxa"/>
          </w:tcPr>
          <w:p w14:paraId="3A72ECC1" w14:textId="77777777" w:rsidR="00315C6D" w:rsidRDefault="00315C6D" w:rsidP="008D68B9">
            <w:pPr>
              <w:pStyle w:val="1"/>
              <w:numPr>
                <w:ilvl w:val="0"/>
                <w:numId w:val="0"/>
              </w:numPr>
              <w:rPr>
                <w:rFonts w:asciiTheme="majorBidi" w:hAnsiTheme="majorBidi" w:cstheme="majorBidi"/>
                <w:b w:val="0"/>
                <w:sz w:val="24"/>
              </w:rPr>
            </w:pPr>
          </w:p>
        </w:tc>
        <w:tc>
          <w:tcPr>
            <w:tcW w:w="1558" w:type="dxa"/>
          </w:tcPr>
          <w:p w14:paraId="65F17450" w14:textId="5EAA1B53"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 xml:space="preserve">CNT </w:t>
            </w:r>
            <w:proofErr w:type="spellStart"/>
            <w:r>
              <w:rPr>
                <w:rFonts w:asciiTheme="majorBidi" w:hAnsiTheme="majorBidi" w:cstheme="majorBidi"/>
                <w:b w:val="0"/>
                <w:sz w:val="24"/>
              </w:rPr>
              <w:t>Vf</w:t>
            </w:r>
            <w:proofErr w:type="spellEnd"/>
            <w:r>
              <w:rPr>
                <w:rFonts w:asciiTheme="majorBidi" w:hAnsiTheme="majorBidi" w:cstheme="majorBidi"/>
                <w:b w:val="0"/>
                <w:sz w:val="24"/>
              </w:rPr>
              <w:t xml:space="preserve"> (%)</w:t>
            </w:r>
          </w:p>
        </w:tc>
        <w:tc>
          <w:tcPr>
            <w:tcW w:w="1558" w:type="dxa"/>
          </w:tcPr>
          <w:p w14:paraId="7B0816D9" w14:textId="76DD87BC"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 CNTs</w:t>
            </w:r>
          </w:p>
        </w:tc>
        <w:tc>
          <w:tcPr>
            <w:tcW w:w="1558" w:type="dxa"/>
          </w:tcPr>
          <w:p w14:paraId="0061715B" w14:textId="006B09DB"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 xml:space="preserve">Waviness ratio </w:t>
            </w:r>
          </w:p>
        </w:tc>
        <w:tc>
          <w:tcPr>
            <w:tcW w:w="1559" w:type="dxa"/>
          </w:tcPr>
          <w:p w14:paraId="3546608A" w14:textId="65DF402E"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 elements</w:t>
            </w:r>
          </w:p>
        </w:tc>
        <w:tc>
          <w:tcPr>
            <w:tcW w:w="1559" w:type="dxa"/>
          </w:tcPr>
          <w:p w14:paraId="67F2559D" w14:textId="758C398C"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 nodes</w:t>
            </w:r>
          </w:p>
        </w:tc>
      </w:tr>
      <w:tr w:rsidR="00315C6D" w14:paraId="0AE96EAF" w14:textId="77777777" w:rsidTr="00315C6D">
        <w:tc>
          <w:tcPr>
            <w:tcW w:w="1558" w:type="dxa"/>
          </w:tcPr>
          <w:p w14:paraId="52769455" w14:textId="6FDEC023"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Case #1</w:t>
            </w:r>
          </w:p>
        </w:tc>
        <w:tc>
          <w:tcPr>
            <w:tcW w:w="1558" w:type="dxa"/>
          </w:tcPr>
          <w:p w14:paraId="2A2574CB" w14:textId="77777777" w:rsidR="00315C6D" w:rsidRDefault="00315C6D" w:rsidP="008D68B9">
            <w:pPr>
              <w:pStyle w:val="1"/>
              <w:numPr>
                <w:ilvl w:val="0"/>
                <w:numId w:val="0"/>
              </w:numPr>
              <w:rPr>
                <w:rFonts w:asciiTheme="majorBidi" w:hAnsiTheme="majorBidi" w:cstheme="majorBidi"/>
                <w:b w:val="0"/>
                <w:sz w:val="24"/>
              </w:rPr>
            </w:pPr>
          </w:p>
        </w:tc>
        <w:tc>
          <w:tcPr>
            <w:tcW w:w="1558" w:type="dxa"/>
          </w:tcPr>
          <w:p w14:paraId="79FE6982" w14:textId="77777777" w:rsidR="00315C6D" w:rsidRDefault="00315C6D" w:rsidP="008D68B9">
            <w:pPr>
              <w:pStyle w:val="1"/>
              <w:numPr>
                <w:ilvl w:val="0"/>
                <w:numId w:val="0"/>
              </w:numPr>
              <w:rPr>
                <w:rFonts w:asciiTheme="majorBidi" w:hAnsiTheme="majorBidi" w:cstheme="majorBidi"/>
                <w:b w:val="0"/>
                <w:sz w:val="24"/>
              </w:rPr>
            </w:pPr>
          </w:p>
        </w:tc>
        <w:tc>
          <w:tcPr>
            <w:tcW w:w="1558" w:type="dxa"/>
          </w:tcPr>
          <w:p w14:paraId="3022914B" w14:textId="77777777" w:rsidR="00315C6D" w:rsidRDefault="00315C6D" w:rsidP="008D68B9">
            <w:pPr>
              <w:pStyle w:val="1"/>
              <w:numPr>
                <w:ilvl w:val="0"/>
                <w:numId w:val="0"/>
              </w:numPr>
              <w:rPr>
                <w:rFonts w:asciiTheme="majorBidi" w:hAnsiTheme="majorBidi" w:cstheme="majorBidi"/>
                <w:b w:val="0"/>
                <w:sz w:val="24"/>
              </w:rPr>
            </w:pPr>
          </w:p>
        </w:tc>
        <w:tc>
          <w:tcPr>
            <w:tcW w:w="1559" w:type="dxa"/>
          </w:tcPr>
          <w:p w14:paraId="392CC7D5" w14:textId="77777777" w:rsidR="00315C6D" w:rsidRDefault="00315C6D" w:rsidP="008D68B9">
            <w:pPr>
              <w:pStyle w:val="1"/>
              <w:numPr>
                <w:ilvl w:val="0"/>
                <w:numId w:val="0"/>
              </w:numPr>
              <w:rPr>
                <w:rFonts w:asciiTheme="majorBidi" w:hAnsiTheme="majorBidi" w:cstheme="majorBidi"/>
                <w:b w:val="0"/>
                <w:sz w:val="24"/>
              </w:rPr>
            </w:pPr>
          </w:p>
        </w:tc>
        <w:tc>
          <w:tcPr>
            <w:tcW w:w="1559" w:type="dxa"/>
          </w:tcPr>
          <w:p w14:paraId="05FB0B34" w14:textId="77777777" w:rsidR="00315C6D" w:rsidRDefault="00315C6D" w:rsidP="008D68B9">
            <w:pPr>
              <w:pStyle w:val="1"/>
              <w:numPr>
                <w:ilvl w:val="0"/>
                <w:numId w:val="0"/>
              </w:numPr>
              <w:rPr>
                <w:rFonts w:asciiTheme="majorBidi" w:hAnsiTheme="majorBidi" w:cstheme="majorBidi"/>
                <w:b w:val="0"/>
                <w:sz w:val="24"/>
              </w:rPr>
            </w:pPr>
          </w:p>
        </w:tc>
      </w:tr>
      <w:tr w:rsidR="00315C6D" w14:paraId="11C71331" w14:textId="77777777" w:rsidTr="00315C6D">
        <w:tc>
          <w:tcPr>
            <w:tcW w:w="1558" w:type="dxa"/>
          </w:tcPr>
          <w:p w14:paraId="3847EA2B" w14:textId="11AC6B1A" w:rsidR="00315C6D"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Case #2</w:t>
            </w:r>
          </w:p>
        </w:tc>
        <w:tc>
          <w:tcPr>
            <w:tcW w:w="1558" w:type="dxa"/>
          </w:tcPr>
          <w:p w14:paraId="39EF4F1C" w14:textId="77777777" w:rsidR="00315C6D" w:rsidRDefault="00315C6D" w:rsidP="008D68B9">
            <w:pPr>
              <w:pStyle w:val="1"/>
              <w:numPr>
                <w:ilvl w:val="0"/>
                <w:numId w:val="0"/>
              </w:numPr>
              <w:rPr>
                <w:rFonts w:asciiTheme="majorBidi" w:hAnsiTheme="majorBidi" w:cstheme="majorBidi"/>
                <w:b w:val="0"/>
                <w:sz w:val="24"/>
              </w:rPr>
            </w:pPr>
          </w:p>
        </w:tc>
        <w:tc>
          <w:tcPr>
            <w:tcW w:w="1558" w:type="dxa"/>
          </w:tcPr>
          <w:p w14:paraId="2CBAB6B2" w14:textId="77777777" w:rsidR="00315C6D" w:rsidRDefault="00315C6D" w:rsidP="008D68B9">
            <w:pPr>
              <w:pStyle w:val="1"/>
              <w:numPr>
                <w:ilvl w:val="0"/>
                <w:numId w:val="0"/>
              </w:numPr>
              <w:rPr>
                <w:rFonts w:asciiTheme="majorBidi" w:hAnsiTheme="majorBidi" w:cstheme="majorBidi"/>
                <w:b w:val="0"/>
                <w:sz w:val="24"/>
              </w:rPr>
            </w:pPr>
          </w:p>
        </w:tc>
        <w:tc>
          <w:tcPr>
            <w:tcW w:w="1558" w:type="dxa"/>
          </w:tcPr>
          <w:p w14:paraId="11FF961F" w14:textId="77777777" w:rsidR="00315C6D" w:rsidRDefault="00315C6D" w:rsidP="008D68B9">
            <w:pPr>
              <w:pStyle w:val="1"/>
              <w:numPr>
                <w:ilvl w:val="0"/>
                <w:numId w:val="0"/>
              </w:numPr>
              <w:rPr>
                <w:rFonts w:asciiTheme="majorBidi" w:hAnsiTheme="majorBidi" w:cstheme="majorBidi"/>
                <w:b w:val="0"/>
                <w:sz w:val="24"/>
              </w:rPr>
            </w:pPr>
          </w:p>
        </w:tc>
        <w:tc>
          <w:tcPr>
            <w:tcW w:w="1559" w:type="dxa"/>
          </w:tcPr>
          <w:p w14:paraId="152ED35E" w14:textId="77777777" w:rsidR="00315C6D" w:rsidRDefault="00315C6D" w:rsidP="008D68B9">
            <w:pPr>
              <w:pStyle w:val="1"/>
              <w:numPr>
                <w:ilvl w:val="0"/>
                <w:numId w:val="0"/>
              </w:numPr>
              <w:rPr>
                <w:rFonts w:asciiTheme="majorBidi" w:hAnsiTheme="majorBidi" w:cstheme="majorBidi"/>
                <w:b w:val="0"/>
                <w:sz w:val="24"/>
              </w:rPr>
            </w:pPr>
          </w:p>
        </w:tc>
        <w:tc>
          <w:tcPr>
            <w:tcW w:w="1559" w:type="dxa"/>
          </w:tcPr>
          <w:p w14:paraId="406F8827" w14:textId="77777777" w:rsidR="00315C6D" w:rsidRDefault="00315C6D" w:rsidP="008D68B9">
            <w:pPr>
              <w:pStyle w:val="1"/>
              <w:numPr>
                <w:ilvl w:val="0"/>
                <w:numId w:val="0"/>
              </w:numPr>
              <w:rPr>
                <w:rFonts w:asciiTheme="majorBidi" w:hAnsiTheme="majorBidi" w:cstheme="majorBidi"/>
                <w:b w:val="0"/>
                <w:sz w:val="24"/>
              </w:rPr>
            </w:pPr>
          </w:p>
        </w:tc>
      </w:tr>
      <w:tr w:rsidR="00630A52" w14:paraId="11B53C4A" w14:textId="77777777" w:rsidTr="00315C6D">
        <w:tc>
          <w:tcPr>
            <w:tcW w:w="1558" w:type="dxa"/>
          </w:tcPr>
          <w:p w14:paraId="154D896B" w14:textId="2E9268F1" w:rsidR="00630A52"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Case #3</w:t>
            </w:r>
          </w:p>
        </w:tc>
        <w:tc>
          <w:tcPr>
            <w:tcW w:w="1558" w:type="dxa"/>
          </w:tcPr>
          <w:p w14:paraId="5A9D7A3A" w14:textId="77777777" w:rsidR="00630A52" w:rsidRDefault="00630A52" w:rsidP="008D68B9">
            <w:pPr>
              <w:pStyle w:val="1"/>
              <w:numPr>
                <w:ilvl w:val="0"/>
                <w:numId w:val="0"/>
              </w:numPr>
              <w:rPr>
                <w:rFonts w:asciiTheme="majorBidi" w:hAnsiTheme="majorBidi" w:cstheme="majorBidi"/>
                <w:b w:val="0"/>
                <w:sz w:val="24"/>
              </w:rPr>
            </w:pPr>
          </w:p>
        </w:tc>
        <w:tc>
          <w:tcPr>
            <w:tcW w:w="1558" w:type="dxa"/>
          </w:tcPr>
          <w:p w14:paraId="6666F14A" w14:textId="77777777" w:rsidR="00630A52" w:rsidRDefault="00630A52" w:rsidP="008D68B9">
            <w:pPr>
              <w:pStyle w:val="1"/>
              <w:numPr>
                <w:ilvl w:val="0"/>
                <w:numId w:val="0"/>
              </w:numPr>
              <w:rPr>
                <w:rFonts w:asciiTheme="majorBidi" w:hAnsiTheme="majorBidi" w:cstheme="majorBidi"/>
                <w:b w:val="0"/>
                <w:sz w:val="24"/>
              </w:rPr>
            </w:pPr>
          </w:p>
        </w:tc>
        <w:tc>
          <w:tcPr>
            <w:tcW w:w="1558" w:type="dxa"/>
          </w:tcPr>
          <w:p w14:paraId="16438525" w14:textId="77777777" w:rsidR="00630A52" w:rsidRDefault="00630A52" w:rsidP="008D68B9">
            <w:pPr>
              <w:pStyle w:val="1"/>
              <w:numPr>
                <w:ilvl w:val="0"/>
                <w:numId w:val="0"/>
              </w:numPr>
              <w:rPr>
                <w:rFonts w:asciiTheme="majorBidi" w:hAnsiTheme="majorBidi" w:cstheme="majorBidi"/>
                <w:b w:val="0"/>
                <w:sz w:val="24"/>
              </w:rPr>
            </w:pPr>
          </w:p>
        </w:tc>
        <w:tc>
          <w:tcPr>
            <w:tcW w:w="1559" w:type="dxa"/>
          </w:tcPr>
          <w:p w14:paraId="37578714" w14:textId="77777777" w:rsidR="00630A52" w:rsidRDefault="00630A52" w:rsidP="008D68B9">
            <w:pPr>
              <w:pStyle w:val="1"/>
              <w:numPr>
                <w:ilvl w:val="0"/>
                <w:numId w:val="0"/>
              </w:numPr>
              <w:rPr>
                <w:rFonts w:asciiTheme="majorBidi" w:hAnsiTheme="majorBidi" w:cstheme="majorBidi"/>
                <w:b w:val="0"/>
                <w:sz w:val="24"/>
              </w:rPr>
            </w:pPr>
          </w:p>
        </w:tc>
        <w:tc>
          <w:tcPr>
            <w:tcW w:w="1559" w:type="dxa"/>
          </w:tcPr>
          <w:p w14:paraId="33E5CB4E" w14:textId="77777777" w:rsidR="00630A52" w:rsidRDefault="00630A52" w:rsidP="008D68B9">
            <w:pPr>
              <w:pStyle w:val="1"/>
              <w:numPr>
                <w:ilvl w:val="0"/>
                <w:numId w:val="0"/>
              </w:numPr>
              <w:rPr>
                <w:rFonts w:asciiTheme="majorBidi" w:hAnsiTheme="majorBidi" w:cstheme="majorBidi"/>
                <w:b w:val="0"/>
                <w:sz w:val="24"/>
              </w:rPr>
            </w:pPr>
          </w:p>
        </w:tc>
      </w:tr>
      <w:tr w:rsidR="00630A52" w14:paraId="3A581A19" w14:textId="77777777" w:rsidTr="00315C6D">
        <w:tc>
          <w:tcPr>
            <w:tcW w:w="1558" w:type="dxa"/>
          </w:tcPr>
          <w:p w14:paraId="40CB03AD" w14:textId="6FD06E8A" w:rsidR="00630A52" w:rsidRDefault="00630A52" w:rsidP="008D68B9">
            <w:pPr>
              <w:pStyle w:val="1"/>
              <w:numPr>
                <w:ilvl w:val="0"/>
                <w:numId w:val="0"/>
              </w:numPr>
              <w:rPr>
                <w:rFonts w:asciiTheme="majorBidi" w:hAnsiTheme="majorBidi" w:cstheme="majorBidi"/>
                <w:b w:val="0"/>
                <w:sz w:val="24"/>
              </w:rPr>
            </w:pPr>
            <w:r>
              <w:rPr>
                <w:rFonts w:asciiTheme="majorBidi" w:hAnsiTheme="majorBidi" w:cstheme="majorBidi"/>
                <w:b w:val="0"/>
                <w:sz w:val="24"/>
              </w:rPr>
              <w:t>Case #4</w:t>
            </w:r>
          </w:p>
        </w:tc>
        <w:tc>
          <w:tcPr>
            <w:tcW w:w="1558" w:type="dxa"/>
          </w:tcPr>
          <w:p w14:paraId="4758D18C" w14:textId="77777777" w:rsidR="00630A52" w:rsidRDefault="00630A52" w:rsidP="008D68B9">
            <w:pPr>
              <w:pStyle w:val="1"/>
              <w:numPr>
                <w:ilvl w:val="0"/>
                <w:numId w:val="0"/>
              </w:numPr>
              <w:rPr>
                <w:rFonts w:asciiTheme="majorBidi" w:hAnsiTheme="majorBidi" w:cstheme="majorBidi"/>
                <w:b w:val="0"/>
                <w:sz w:val="24"/>
              </w:rPr>
            </w:pPr>
          </w:p>
        </w:tc>
        <w:tc>
          <w:tcPr>
            <w:tcW w:w="1558" w:type="dxa"/>
          </w:tcPr>
          <w:p w14:paraId="356BCF90" w14:textId="77777777" w:rsidR="00630A52" w:rsidRDefault="00630A52" w:rsidP="008D68B9">
            <w:pPr>
              <w:pStyle w:val="1"/>
              <w:numPr>
                <w:ilvl w:val="0"/>
                <w:numId w:val="0"/>
              </w:numPr>
              <w:rPr>
                <w:rFonts w:asciiTheme="majorBidi" w:hAnsiTheme="majorBidi" w:cstheme="majorBidi"/>
                <w:b w:val="0"/>
                <w:sz w:val="24"/>
              </w:rPr>
            </w:pPr>
          </w:p>
        </w:tc>
        <w:tc>
          <w:tcPr>
            <w:tcW w:w="1558" w:type="dxa"/>
          </w:tcPr>
          <w:p w14:paraId="040689C7" w14:textId="77777777" w:rsidR="00630A52" w:rsidRDefault="00630A52" w:rsidP="008D68B9">
            <w:pPr>
              <w:pStyle w:val="1"/>
              <w:numPr>
                <w:ilvl w:val="0"/>
                <w:numId w:val="0"/>
              </w:numPr>
              <w:rPr>
                <w:rFonts w:asciiTheme="majorBidi" w:hAnsiTheme="majorBidi" w:cstheme="majorBidi"/>
                <w:b w:val="0"/>
                <w:sz w:val="24"/>
              </w:rPr>
            </w:pPr>
          </w:p>
        </w:tc>
        <w:tc>
          <w:tcPr>
            <w:tcW w:w="1559" w:type="dxa"/>
          </w:tcPr>
          <w:p w14:paraId="09E04F31" w14:textId="77777777" w:rsidR="00630A52" w:rsidRDefault="00630A52" w:rsidP="008D68B9">
            <w:pPr>
              <w:pStyle w:val="1"/>
              <w:numPr>
                <w:ilvl w:val="0"/>
                <w:numId w:val="0"/>
              </w:numPr>
              <w:rPr>
                <w:rFonts w:asciiTheme="majorBidi" w:hAnsiTheme="majorBidi" w:cstheme="majorBidi"/>
                <w:b w:val="0"/>
                <w:sz w:val="24"/>
              </w:rPr>
            </w:pPr>
          </w:p>
        </w:tc>
        <w:tc>
          <w:tcPr>
            <w:tcW w:w="1559" w:type="dxa"/>
          </w:tcPr>
          <w:p w14:paraId="7D4AD19B" w14:textId="77777777" w:rsidR="00630A52" w:rsidRDefault="00630A52" w:rsidP="008D68B9">
            <w:pPr>
              <w:pStyle w:val="1"/>
              <w:numPr>
                <w:ilvl w:val="0"/>
                <w:numId w:val="0"/>
              </w:numPr>
              <w:rPr>
                <w:rFonts w:asciiTheme="majorBidi" w:hAnsiTheme="majorBidi" w:cstheme="majorBidi"/>
                <w:b w:val="0"/>
                <w:sz w:val="24"/>
              </w:rPr>
            </w:pPr>
          </w:p>
        </w:tc>
      </w:tr>
    </w:tbl>
    <w:p w14:paraId="48CAAB65" w14:textId="77777777" w:rsidR="00315C6D" w:rsidRPr="00CF3466" w:rsidRDefault="00315C6D" w:rsidP="008D68B9">
      <w:pPr>
        <w:pStyle w:val="1"/>
        <w:numPr>
          <w:ilvl w:val="0"/>
          <w:numId w:val="0"/>
        </w:numPr>
        <w:ind w:firstLine="420"/>
        <w:rPr>
          <w:rFonts w:asciiTheme="majorBidi" w:hAnsiTheme="majorBidi" w:cstheme="majorBidi"/>
          <w:b w:val="0"/>
          <w:sz w:val="24"/>
        </w:rPr>
      </w:pPr>
    </w:p>
    <w:p w14:paraId="142F03D9" w14:textId="77777777" w:rsidR="00676382" w:rsidRPr="00CF3466" w:rsidRDefault="00676382" w:rsidP="00676382">
      <w:pPr>
        <w:pStyle w:val="1"/>
        <w:numPr>
          <w:ilvl w:val="0"/>
          <w:numId w:val="0"/>
        </w:numPr>
        <w:ind w:left="425" w:hanging="425"/>
        <w:jc w:val="center"/>
        <w:rPr>
          <w:rFonts w:asciiTheme="majorBidi" w:hAnsiTheme="majorBidi" w:cstheme="majorBidi"/>
          <w:b w:val="0"/>
          <w:sz w:val="24"/>
        </w:rPr>
      </w:pPr>
      <w:r w:rsidRPr="00CF3466">
        <w:rPr>
          <w:rFonts w:asciiTheme="majorBidi" w:hAnsiTheme="majorBidi" w:cstheme="majorBidi"/>
          <w:noProof/>
          <w:sz w:val="24"/>
        </w:rPr>
        <w:lastRenderedPageBreak/>
        <w:drawing>
          <wp:inline distT="0" distB="0" distL="0" distR="0" wp14:anchorId="0CCC5899" wp14:editId="37023DB4">
            <wp:extent cx="3240000" cy="240914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0000" cy="2409142"/>
                    </a:xfrm>
                    <a:prstGeom prst="rect">
                      <a:avLst/>
                    </a:prstGeom>
                    <a:noFill/>
                    <a:ln>
                      <a:noFill/>
                    </a:ln>
                  </pic:spPr>
                </pic:pic>
              </a:graphicData>
            </a:graphic>
          </wp:inline>
        </w:drawing>
      </w:r>
    </w:p>
    <w:p w14:paraId="6AB34ABC" w14:textId="1449ABCE" w:rsidR="00676382" w:rsidRPr="00CF3466" w:rsidRDefault="00676382" w:rsidP="00321828">
      <w:pPr>
        <w:pStyle w:val="1"/>
        <w:numPr>
          <w:ilvl w:val="0"/>
          <w:numId w:val="0"/>
        </w:numPr>
        <w:spacing w:after="360" w:line="240" w:lineRule="auto"/>
        <w:jc w:val="center"/>
        <w:rPr>
          <w:rFonts w:asciiTheme="majorBidi" w:hAnsiTheme="majorBidi" w:cstheme="majorBidi"/>
          <w:b w:val="0"/>
          <w:sz w:val="24"/>
        </w:rPr>
      </w:pPr>
      <w:r w:rsidRPr="00850EA5">
        <w:rPr>
          <w:rFonts w:asciiTheme="majorBidi" w:hAnsiTheme="majorBidi" w:cstheme="majorBidi"/>
          <w:bCs/>
          <w:sz w:val="24"/>
        </w:rPr>
        <w:t>Fig.</w:t>
      </w:r>
      <w:r w:rsidR="00850EA5">
        <w:rPr>
          <w:rFonts w:asciiTheme="majorBidi" w:hAnsiTheme="majorBidi" w:cstheme="majorBidi"/>
          <w:bCs/>
          <w:sz w:val="24"/>
        </w:rPr>
        <w:t xml:space="preserve"> </w:t>
      </w:r>
      <w:r w:rsidRPr="00850EA5">
        <w:rPr>
          <w:rFonts w:asciiTheme="majorBidi" w:hAnsiTheme="majorBidi" w:cstheme="majorBidi"/>
          <w:bCs/>
          <w:sz w:val="24"/>
        </w:rPr>
        <w:t>1</w:t>
      </w:r>
      <w:r w:rsidR="00850EA5">
        <w:rPr>
          <w:rFonts w:asciiTheme="majorBidi" w:hAnsiTheme="majorBidi" w:cstheme="majorBidi"/>
          <w:bCs/>
          <w:sz w:val="24"/>
        </w:rPr>
        <w:t>4</w:t>
      </w:r>
      <w:r w:rsidR="00850EA5" w:rsidRPr="00850EA5">
        <w:rPr>
          <w:rFonts w:asciiTheme="majorBidi" w:hAnsiTheme="majorBidi" w:cstheme="majorBidi"/>
          <w:bCs/>
          <w:sz w:val="24"/>
          <w:lang w:val="en-CA"/>
        </w:rPr>
        <w:t>.</w:t>
      </w:r>
      <w:r w:rsidRPr="00CF3466">
        <w:rPr>
          <w:rFonts w:asciiTheme="majorBidi" w:hAnsiTheme="majorBidi" w:cstheme="majorBidi"/>
          <w:b w:val="0"/>
          <w:sz w:val="24"/>
        </w:rPr>
        <w:t xml:space="preserve"> Variation of </w:t>
      </w:r>
      <w:r w:rsidR="00433F2E">
        <w:rPr>
          <w:rFonts w:asciiTheme="majorBidi" w:hAnsiTheme="majorBidi" w:cstheme="majorBidi"/>
          <w:b w:val="0"/>
          <w:sz w:val="24"/>
        </w:rPr>
        <w:t xml:space="preserve">the </w:t>
      </w:r>
      <w:r w:rsidRPr="00CF3466">
        <w:rPr>
          <w:rFonts w:asciiTheme="majorBidi" w:hAnsiTheme="majorBidi" w:cstheme="majorBidi"/>
          <w:b w:val="0"/>
          <w:sz w:val="24"/>
        </w:rPr>
        <w:t xml:space="preserve">effective Young’s modulus of </w:t>
      </w:r>
      <w:r w:rsidR="00321828">
        <w:rPr>
          <w:rFonts w:asciiTheme="majorBidi" w:hAnsiTheme="majorBidi" w:cstheme="majorBidi"/>
          <w:b w:val="0"/>
          <w:sz w:val="24"/>
        </w:rPr>
        <w:t>CNT-</w:t>
      </w:r>
      <w:r w:rsidR="00207253">
        <w:rPr>
          <w:rFonts w:asciiTheme="majorBidi" w:hAnsiTheme="majorBidi" w:cstheme="majorBidi"/>
          <w:b w:val="0"/>
          <w:sz w:val="24"/>
        </w:rPr>
        <w:t>epoxy</w:t>
      </w:r>
      <w:r w:rsidRPr="00CF3466">
        <w:rPr>
          <w:rFonts w:asciiTheme="majorBidi" w:hAnsiTheme="majorBidi" w:cstheme="majorBidi"/>
          <w:b w:val="0"/>
          <w:sz w:val="24"/>
        </w:rPr>
        <w:t xml:space="preserve"> composites with </w:t>
      </w:r>
      <w:r w:rsidR="00207253">
        <w:rPr>
          <w:rFonts w:asciiTheme="majorBidi" w:hAnsiTheme="majorBidi" w:cstheme="majorBidi"/>
          <w:b w:val="0"/>
          <w:sz w:val="24"/>
        </w:rPr>
        <w:t xml:space="preserve">increasing </w:t>
      </w:r>
      <w:r w:rsidR="00321828">
        <w:rPr>
          <w:rFonts w:asciiTheme="majorBidi" w:hAnsiTheme="majorBidi" w:cstheme="majorBidi"/>
          <w:b w:val="0"/>
          <w:sz w:val="24"/>
        </w:rPr>
        <w:t xml:space="preserve">the volume fraction </w:t>
      </w:r>
      <w:r w:rsidR="00207253">
        <w:rPr>
          <w:rFonts w:asciiTheme="majorBidi" w:hAnsiTheme="majorBidi" w:cstheme="majorBidi"/>
          <w:b w:val="0"/>
          <w:sz w:val="24"/>
        </w:rPr>
        <w:t>of</w:t>
      </w:r>
      <w:r w:rsidR="00321828">
        <w:rPr>
          <w:rFonts w:asciiTheme="majorBidi" w:hAnsiTheme="majorBidi" w:cstheme="majorBidi"/>
          <w:b w:val="0"/>
          <w:sz w:val="24"/>
        </w:rPr>
        <w:t xml:space="preserve"> CNT</w:t>
      </w:r>
      <w:r w:rsidR="002A672D">
        <w:rPr>
          <w:rFonts w:asciiTheme="majorBidi" w:hAnsiTheme="majorBidi" w:cstheme="majorBidi"/>
          <w:b w:val="0"/>
          <w:sz w:val="24"/>
        </w:rPr>
        <w:t>s of different curvatures</w:t>
      </w:r>
      <w:r w:rsidR="00321828">
        <w:rPr>
          <w:rFonts w:asciiTheme="majorBidi" w:hAnsiTheme="majorBidi" w:cstheme="majorBidi"/>
          <w:b w:val="0"/>
          <w:sz w:val="24"/>
        </w:rPr>
        <w:t>.</w:t>
      </w:r>
    </w:p>
    <w:p w14:paraId="7B470342" w14:textId="77777777" w:rsidR="00676382" w:rsidRPr="00CF3466" w:rsidRDefault="00676382" w:rsidP="00676382">
      <w:pPr>
        <w:pStyle w:val="1"/>
        <w:numPr>
          <w:ilvl w:val="0"/>
          <w:numId w:val="0"/>
        </w:numPr>
        <w:jc w:val="center"/>
        <w:rPr>
          <w:rFonts w:asciiTheme="majorBidi" w:hAnsiTheme="majorBidi" w:cstheme="majorBidi"/>
          <w:b w:val="0"/>
          <w:sz w:val="24"/>
          <w:rtl/>
          <w:lang w:bidi="ar-EG"/>
        </w:rPr>
      </w:pPr>
      <w:r w:rsidRPr="00CF3466">
        <w:rPr>
          <w:rFonts w:asciiTheme="majorBidi" w:hAnsiTheme="majorBidi" w:cstheme="majorBidi"/>
          <w:noProof/>
          <w:sz w:val="24"/>
        </w:rPr>
        <w:drawing>
          <wp:inline distT="0" distB="0" distL="0" distR="0" wp14:anchorId="53975761" wp14:editId="695FB7CE">
            <wp:extent cx="3240000" cy="2640894"/>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2640894"/>
                    </a:xfrm>
                    <a:prstGeom prst="rect">
                      <a:avLst/>
                    </a:prstGeom>
                    <a:noFill/>
                    <a:ln>
                      <a:noFill/>
                    </a:ln>
                  </pic:spPr>
                </pic:pic>
              </a:graphicData>
            </a:graphic>
          </wp:inline>
        </w:drawing>
      </w:r>
    </w:p>
    <w:p w14:paraId="653AB7B8" w14:textId="6D133CAB" w:rsidR="00080F66" w:rsidRPr="00CF3466" w:rsidRDefault="00080F66" w:rsidP="00080F66">
      <w:pPr>
        <w:pStyle w:val="1"/>
        <w:numPr>
          <w:ilvl w:val="0"/>
          <w:numId w:val="0"/>
        </w:numPr>
        <w:spacing w:after="360" w:line="240" w:lineRule="auto"/>
        <w:jc w:val="center"/>
        <w:rPr>
          <w:rFonts w:asciiTheme="majorBidi" w:hAnsiTheme="majorBidi" w:cstheme="majorBidi"/>
          <w:b w:val="0"/>
          <w:sz w:val="24"/>
        </w:rPr>
      </w:pPr>
      <w:r w:rsidRPr="00850EA5">
        <w:rPr>
          <w:rFonts w:asciiTheme="majorBidi" w:hAnsiTheme="majorBidi" w:cstheme="majorBidi"/>
          <w:bCs/>
          <w:sz w:val="24"/>
        </w:rPr>
        <w:t>Fig.</w:t>
      </w:r>
      <w:r>
        <w:rPr>
          <w:rFonts w:asciiTheme="majorBidi" w:hAnsiTheme="majorBidi" w:cstheme="majorBidi"/>
          <w:bCs/>
          <w:sz w:val="24"/>
        </w:rPr>
        <w:t xml:space="preserve"> </w:t>
      </w:r>
      <w:r w:rsidRPr="00850EA5">
        <w:rPr>
          <w:rFonts w:asciiTheme="majorBidi" w:hAnsiTheme="majorBidi" w:cstheme="majorBidi"/>
          <w:bCs/>
          <w:sz w:val="24"/>
        </w:rPr>
        <w:t>1</w:t>
      </w:r>
      <w:r>
        <w:rPr>
          <w:rFonts w:asciiTheme="majorBidi" w:hAnsiTheme="majorBidi" w:cstheme="majorBidi"/>
          <w:bCs/>
          <w:sz w:val="24"/>
        </w:rPr>
        <w:t>5</w:t>
      </w:r>
      <w:r w:rsidRPr="00850EA5">
        <w:rPr>
          <w:rFonts w:asciiTheme="majorBidi" w:hAnsiTheme="majorBidi" w:cstheme="majorBidi"/>
          <w:bCs/>
          <w:sz w:val="24"/>
          <w:lang w:val="en-CA"/>
        </w:rPr>
        <w:t>.</w:t>
      </w:r>
      <w:r w:rsidRPr="00CF3466">
        <w:rPr>
          <w:rFonts w:asciiTheme="majorBidi" w:hAnsiTheme="majorBidi" w:cstheme="majorBidi"/>
          <w:b w:val="0"/>
          <w:sz w:val="24"/>
        </w:rPr>
        <w:t xml:space="preserve"> Variation of </w:t>
      </w:r>
      <w:r>
        <w:rPr>
          <w:rFonts w:asciiTheme="majorBidi" w:hAnsiTheme="majorBidi" w:cstheme="majorBidi"/>
          <w:b w:val="0"/>
          <w:sz w:val="24"/>
        </w:rPr>
        <w:t xml:space="preserve">the </w:t>
      </w:r>
      <w:r w:rsidRPr="00CF3466">
        <w:rPr>
          <w:rFonts w:asciiTheme="majorBidi" w:hAnsiTheme="majorBidi" w:cstheme="majorBidi"/>
          <w:b w:val="0"/>
          <w:sz w:val="24"/>
        </w:rPr>
        <w:t xml:space="preserve">effective Young’s modulus of </w:t>
      </w:r>
      <w:r>
        <w:rPr>
          <w:rFonts w:asciiTheme="majorBidi" w:hAnsiTheme="majorBidi" w:cstheme="majorBidi"/>
          <w:b w:val="0"/>
          <w:sz w:val="24"/>
        </w:rPr>
        <w:t>CNT-epoxy</w:t>
      </w:r>
      <w:r w:rsidRPr="00CF3466">
        <w:rPr>
          <w:rFonts w:asciiTheme="majorBidi" w:hAnsiTheme="majorBidi" w:cstheme="majorBidi"/>
          <w:b w:val="0"/>
          <w:sz w:val="24"/>
        </w:rPr>
        <w:t xml:space="preserve"> composites with </w:t>
      </w:r>
      <w:r>
        <w:rPr>
          <w:rFonts w:asciiTheme="majorBidi" w:hAnsiTheme="majorBidi" w:cstheme="majorBidi"/>
          <w:b w:val="0"/>
          <w:sz w:val="24"/>
        </w:rPr>
        <w:t>increasing the curvature ratio of the CNTs obtained for at different CNTs volume fractions.</w:t>
      </w:r>
    </w:p>
    <w:p w14:paraId="4A9163C6" w14:textId="77777777" w:rsidR="00676382" w:rsidRPr="00646406" w:rsidRDefault="00676382" w:rsidP="00676382">
      <w:pPr>
        <w:pStyle w:val="1"/>
        <w:rPr>
          <w:rFonts w:asciiTheme="majorBidi" w:hAnsiTheme="majorBidi" w:cstheme="majorBidi"/>
          <w:sz w:val="28"/>
          <w:szCs w:val="28"/>
        </w:rPr>
      </w:pPr>
      <w:r w:rsidRPr="00646406">
        <w:rPr>
          <w:rFonts w:asciiTheme="majorBidi" w:hAnsiTheme="majorBidi" w:cstheme="majorBidi"/>
          <w:sz w:val="28"/>
          <w:szCs w:val="28"/>
        </w:rPr>
        <w:t>Conclusion</w:t>
      </w:r>
    </w:p>
    <w:p w14:paraId="3589BA67" w14:textId="77777777" w:rsidR="00AA3D9A" w:rsidRDefault="00676382" w:rsidP="00D33851">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 xml:space="preserve">In this study, we </w:t>
      </w:r>
      <w:r w:rsidR="00071A8D">
        <w:rPr>
          <w:rFonts w:asciiTheme="majorBidi" w:hAnsiTheme="majorBidi" w:cstheme="majorBidi"/>
          <w:b w:val="0"/>
          <w:sz w:val="24"/>
        </w:rPr>
        <w:t>developed</w:t>
      </w:r>
      <w:r w:rsidRPr="00CF3466">
        <w:rPr>
          <w:rFonts w:asciiTheme="majorBidi" w:hAnsiTheme="majorBidi" w:cstheme="majorBidi"/>
          <w:b w:val="0"/>
          <w:sz w:val="24"/>
        </w:rPr>
        <w:t xml:space="preserve"> a</w:t>
      </w:r>
      <w:r w:rsidR="00D0430B">
        <w:rPr>
          <w:rFonts w:asciiTheme="majorBidi" w:hAnsiTheme="majorBidi" w:cstheme="majorBidi"/>
          <w:b w:val="0"/>
          <w:sz w:val="24"/>
        </w:rPr>
        <w:t xml:space="preserve"> modeling approach based on </w:t>
      </w:r>
      <w:r w:rsidR="004772EE">
        <w:rPr>
          <w:rFonts w:asciiTheme="majorBidi" w:hAnsiTheme="majorBidi" w:cstheme="majorBidi"/>
          <w:b w:val="0"/>
          <w:sz w:val="24"/>
        </w:rPr>
        <w:t xml:space="preserve">the </w:t>
      </w:r>
      <w:r w:rsidR="00D0430B">
        <w:rPr>
          <w:rFonts w:asciiTheme="majorBidi" w:hAnsiTheme="majorBidi" w:cstheme="majorBidi"/>
          <w:b w:val="0"/>
          <w:sz w:val="24"/>
        </w:rPr>
        <w:t>i</w:t>
      </w:r>
      <w:r w:rsidRPr="00CF3466">
        <w:rPr>
          <w:rFonts w:asciiTheme="majorBidi" w:hAnsiTheme="majorBidi" w:cstheme="majorBidi"/>
          <w:b w:val="0"/>
          <w:sz w:val="24"/>
        </w:rPr>
        <w:t xml:space="preserve">mmersed </w:t>
      </w:r>
      <w:r w:rsidR="00071A8D">
        <w:rPr>
          <w:rFonts w:asciiTheme="majorBidi" w:hAnsiTheme="majorBidi" w:cstheme="majorBidi"/>
          <w:b w:val="0"/>
          <w:sz w:val="24"/>
        </w:rPr>
        <w:t>f</w:t>
      </w:r>
      <w:r w:rsidRPr="00CF3466">
        <w:rPr>
          <w:rFonts w:asciiTheme="majorBidi" w:hAnsiTheme="majorBidi" w:cstheme="majorBidi"/>
          <w:b w:val="0"/>
          <w:sz w:val="24"/>
        </w:rPr>
        <w:t xml:space="preserve">inite </w:t>
      </w:r>
      <w:r w:rsidR="00071A8D">
        <w:rPr>
          <w:rFonts w:asciiTheme="majorBidi" w:hAnsiTheme="majorBidi" w:cstheme="majorBidi"/>
          <w:b w:val="0"/>
          <w:sz w:val="24"/>
        </w:rPr>
        <w:t>e</w:t>
      </w:r>
      <w:r w:rsidRPr="00CF3466">
        <w:rPr>
          <w:rFonts w:asciiTheme="majorBidi" w:hAnsiTheme="majorBidi" w:cstheme="majorBidi"/>
          <w:b w:val="0"/>
          <w:sz w:val="24"/>
        </w:rPr>
        <w:t xml:space="preserve">lement </w:t>
      </w:r>
      <w:r w:rsidR="00D0430B">
        <w:rPr>
          <w:rFonts w:asciiTheme="majorBidi" w:hAnsiTheme="majorBidi" w:cstheme="majorBidi"/>
          <w:b w:val="0"/>
          <w:sz w:val="24"/>
        </w:rPr>
        <w:t>method</w:t>
      </w:r>
      <w:r w:rsidRPr="00CF3466">
        <w:rPr>
          <w:rFonts w:asciiTheme="majorBidi" w:hAnsiTheme="majorBidi" w:cstheme="majorBidi"/>
          <w:b w:val="0"/>
          <w:sz w:val="24"/>
        </w:rPr>
        <w:t xml:space="preserve"> to </w:t>
      </w:r>
      <w:r w:rsidR="00D0430B">
        <w:rPr>
          <w:rFonts w:asciiTheme="majorBidi" w:hAnsiTheme="majorBidi" w:cstheme="majorBidi"/>
          <w:b w:val="0"/>
          <w:sz w:val="24"/>
        </w:rPr>
        <w:t>determine</w:t>
      </w:r>
      <w:r w:rsidRPr="00CF3466">
        <w:rPr>
          <w:rFonts w:asciiTheme="majorBidi" w:hAnsiTheme="majorBidi" w:cstheme="majorBidi"/>
          <w:b w:val="0"/>
          <w:sz w:val="24"/>
        </w:rPr>
        <w:t xml:space="preserve"> the mechanical </w:t>
      </w:r>
      <w:r w:rsidR="00D0430B">
        <w:rPr>
          <w:rFonts w:asciiTheme="majorBidi" w:hAnsiTheme="majorBidi" w:cstheme="majorBidi"/>
          <w:b w:val="0"/>
          <w:sz w:val="24"/>
        </w:rPr>
        <w:t>properties</w:t>
      </w:r>
      <w:r w:rsidRPr="00CF3466">
        <w:rPr>
          <w:rFonts w:asciiTheme="majorBidi" w:hAnsiTheme="majorBidi" w:cstheme="majorBidi"/>
          <w:b w:val="0"/>
          <w:sz w:val="24"/>
        </w:rPr>
        <w:t xml:space="preserve"> of CNT-reinforced polymer</w:t>
      </w:r>
      <w:r w:rsidR="00D0430B">
        <w:rPr>
          <w:rFonts w:asciiTheme="majorBidi" w:hAnsiTheme="majorBidi" w:cstheme="majorBidi"/>
          <w:b w:val="0"/>
          <w:sz w:val="24"/>
        </w:rPr>
        <w:t xml:space="preserve"> composites</w:t>
      </w:r>
      <w:r w:rsidRPr="00CF3466">
        <w:rPr>
          <w:rFonts w:asciiTheme="majorBidi" w:hAnsiTheme="majorBidi" w:cstheme="majorBidi"/>
          <w:b w:val="0"/>
          <w:sz w:val="24"/>
        </w:rPr>
        <w:t xml:space="preserve">. In </w:t>
      </w:r>
      <w:r w:rsidR="00D0430B">
        <w:rPr>
          <w:rFonts w:asciiTheme="majorBidi" w:hAnsiTheme="majorBidi" w:cstheme="majorBidi"/>
          <w:b w:val="0"/>
          <w:sz w:val="24"/>
        </w:rPr>
        <w:t xml:space="preserve">this model, </w:t>
      </w:r>
      <w:r w:rsidRPr="00CF3466">
        <w:rPr>
          <w:rFonts w:asciiTheme="majorBidi" w:hAnsiTheme="majorBidi" w:cstheme="majorBidi"/>
          <w:b w:val="0"/>
          <w:sz w:val="24"/>
        </w:rPr>
        <w:t xml:space="preserve">the </w:t>
      </w:r>
      <w:r w:rsidR="00D0430B">
        <w:rPr>
          <w:rFonts w:asciiTheme="majorBidi" w:hAnsiTheme="majorBidi" w:cstheme="majorBidi"/>
          <w:b w:val="0"/>
          <w:sz w:val="24"/>
        </w:rPr>
        <w:t xml:space="preserve">dispersed </w:t>
      </w:r>
      <w:r w:rsidRPr="00CF3466">
        <w:rPr>
          <w:rFonts w:asciiTheme="majorBidi" w:hAnsiTheme="majorBidi" w:cstheme="majorBidi"/>
          <w:b w:val="0"/>
          <w:sz w:val="24"/>
        </w:rPr>
        <w:t>CNT</w:t>
      </w:r>
      <w:r w:rsidR="00D0430B">
        <w:rPr>
          <w:rFonts w:asciiTheme="majorBidi" w:hAnsiTheme="majorBidi" w:cstheme="majorBidi"/>
          <w:b w:val="0"/>
          <w:sz w:val="24"/>
        </w:rPr>
        <w:t xml:space="preserve">s </w:t>
      </w:r>
      <w:r w:rsidRPr="00CF3466">
        <w:rPr>
          <w:rFonts w:asciiTheme="majorBidi" w:hAnsiTheme="majorBidi" w:cstheme="majorBidi"/>
          <w:b w:val="0"/>
          <w:sz w:val="24"/>
        </w:rPr>
        <w:t>and the</w:t>
      </w:r>
      <w:r w:rsidR="00D0430B">
        <w:rPr>
          <w:rFonts w:asciiTheme="majorBidi" w:hAnsiTheme="majorBidi" w:cstheme="majorBidi"/>
          <w:b w:val="0"/>
          <w:sz w:val="24"/>
        </w:rPr>
        <w:t xml:space="preserve"> surrounding polymer matrix were </w:t>
      </w:r>
      <w:r w:rsidRPr="00CF3466">
        <w:rPr>
          <w:rFonts w:asciiTheme="majorBidi" w:hAnsiTheme="majorBidi" w:cstheme="majorBidi"/>
          <w:b w:val="0"/>
          <w:sz w:val="24"/>
        </w:rPr>
        <w:t xml:space="preserve">created independently but simulated as a coupled system. The </w:t>
      </w:r>
      <w:r w:rsidR="00C30EF0">
        <w:rPr>
          <w:rFonts w:asciiTheme="majorBidi" w:hAnsiTheme="majorBidi" w:cstheme="majorBidi"/>
          <w:b w:val="0"/>
          <w:sz w:val="24"/>
        </w:rPr>
        <w:t>nano</w:t>
      </w:r>
      <w:r w:rsidRPr="00CF3466">
        <w:rPr>
          <w:rFonts w:asciiTheme="majorBidi" w:hAnsiTheme="majorBidi" w:cstheme="majorBidi"/>
          <w:b w:val="0"/>
          <w:sz w:val="24"/>
        </w:rPr>
        <w:t xml:space="preserve">composite model </w:t>
      </w:r>
      <w:r w:rsidR="00C30EF0">
        <w:rPr>
          <w:rFonts w:asciiTheme="majorBidi" w:hAnsiTheme="majorBidi" w:cstheme="majorBidi"/>
          <w:b w:val="0"/>
          <w:sz w:val="24"/>
        </w:rPr>
        <w:t>can be easily created</w:t>
      </w:r>
      <w:r w:rsidR="00D33851">
        <w:rPr>
          <w:rFonts w:asciiTheme="majorBidi" w:hAnsiTheme="majorBidi" w:cstheme="majorBidi"/>
          <w:b w:val="0"/>
          <w:sz w:val="24"/>
        </w:rPr>
        <w:t xml:space="preserve"> </w:t>
      </w:r>
      <w:r w:rsidR="004772EE">
        <w:rPr>
          <w:rFonts w:asciiTheme="majorBidi" w:hAnsiTheme="majorBidi" w:cstheme="majorBidi"/>
          <w:b w:val="0"/>
          <w:sz w:val="24"/>
        </w:rPr>
        <w:t xml:space="preserve">by eliminating the associated difficulties in </w:t>
      </w:r>
      <w:r w:rsidR="00D33851">
        <w:rPr>
          <w:rFonts w:asciiTheme="majorBidi" w:hAnsiTheme="majorBidi" w:cstheme="majorBidi"/>
          <w:b w:val="0"/>
          <w:sz w:val="24"/>
        </w:rPr>
        <w:t>creating a compatible mesh and reducing the computational cost faced in</w:t>
      </w:r>
      <w:r w:rsidR="004772EE">
        <w:rPr>
          <w:rFonts w:asciiTheme="majorBidi" w:hAnsiTheme="majorBidi" w:cstheme="majorBidi"/>
          <w:b w:val="0"/>
          <w:sz w:val="24"/>
        </w:rPr>
        <w:t xml:space="preserve"> the traditional finite element method. </w:t>
      </w:r>
      <w:r w:rsidRPr="00CF3466">
        <w:rPr>
          <w:rFonts w:asciiTheme="majorBidi" w:hAnsiTheme="majorBidi" w:cstheme="majorBidi"/>
          <w:b w:val="0"/>
          <w:sz w:val="24"/>
        </w:rPr>
        <w:t xml:space="preserve">When coupling the independent CNT and polymer </w:t>
      </w:r>
      <w:r w:rsidRPr="00CF3466">
        <w:rPr>
          <w:rFonts w:asciiTheme="majorBidi" w:hAnsiTheme="majorBidi" w:cstheme="majorBidi"/>
          <w:b w:val="0"/>
          <w:sz w:val="24"/>
        </w:rPr>
        <w:lastRenderedPageBreak/>
        <w:t xml:space="preserve">grids, both kinematic and mechanic relations in between are considered </w:t>
      </w:r>
      <w:r w:rsidR="00D33851">
        <w:rPr>
          <w:rFonts w:asciiTheme="majorBidi" w:hAnsiTheme="majorBidi" w:cstheme="majorBidi"/>
          <w:b w:val="0"/>
          <w:sz w:val="24"/>
        </w:rPr>
        <w:t xml:space="preserve">in the analysis </w:t>
      </w:r>
      <w:r w:rsidRPr="00CF3466">
        <w:rPr>
          <w:rFonts w:asciiTheme="majorBidi" w:hAnsiTheme="majorBidi" w:cstheme="majorBidi"/>
          <w:b w:val="0"/>
          <w:sz w:val="24"/>
        </w:rPr>
        <w:t xml:space="preserve">by embedding the equilibrium equation of each CNT into the equilibrium equation of </w:t>
      </w:r>
      <w:r w:rsidR="00D33851">
        <w:rPr>
          <w:rFonts w:asciiTheme="majorBidi" w:hAnsiTheme="majorBidi" w:cstheme="majorBidi"/>
          <w:b w:val="0"/>
          <w:sz w:val="24"/>
        </w:rPr>
        <w:t xml:space="preserve">the </w:t>
      </w:r>
      <w:r w:rsidRPr="00CF3466">
        <w:rPr>
          <w:rFonts w:asciiTheme="majorBidi" w:hAnsiTheme="majorBidi" w:cstheme="majorBidi"/>
          <w:b w:val="0"/>
          <w:sz w:val="24"/>
        </w:rPr>
        <w:t>polymer. Since no additional unnecessary assumption</w:t>
      </w:r>
      <w:r w:rsidR="00D33851">
        <w:rPr>
          <w:rFonts w:asciiTheme="majorBidi" w:hAnsiTheme="majorBidi" w:cstheme="majorBidi"/>
          <w:b w:val="0"/>
          <w:sz w:val="24"/>
        </w:rPr>
        <w:t xml:space="preserve">s are </w:t>
      </w:r>
      <w:r w:rsidRPr="00CF3466">
        <w:rPr>
          <w:rFonts w:asciiTheme="majorBidi" w:hAnsiTheme="majorBidi" w:cstheme="majorBidi"/>
          <w:b w:val="0"/>
          <w:sz w:val="24"/>
        </w:rPr>
        <w:t xml:space="preserve">introduced, the results of the </w:t>
      </w:r>
      <w:r w:rsidR="00D33851">
        <w:rPr>
          <w:rFonts w:asciiTheme="majorBidi" w:hAnsiTheme="majorBidi" w:cstheme="majorBidi"/>
          <w:b w:val="0"/>
          <w:sz w:val="24"/>
        </w:rPr>
        <w:t>i</w:t>
      </w:r>
      <w:r w:rsidRPr="00CF3466">
        <w:rPr>
          <w:rFonts w:asciiTheme="majorBidi" w:hAnsiTheme="majorBidi" w:cstheme="majorBidi"/>
          <w:b w:val="0"/>
          <w:sz w:val="24"/>
        </w:rPr>
        <w:t xml:space="preserve">mmersed FE method are very close to the traditional FE method. </w:t>
      </w:r>
    </w:p>
    <w:p w14:paraId="20C2D187" w14:textId="77777777" w:rsidR="00AA3D9A" w:rsidRDefault="00AA3D9A" w:rsidP="00D33851">
      <w:pPr>
        <w:pStyle w:val="1"/>
        <w:numPr>
          <w:ilvl w:val="0"/>
          <w:numId w:val="0"/>
        </w:numPr>
        <w:ind w:firstLine="420"/>
        <w:rPr>
          <w:rFonts w:asciiTheme="majorBidi" w:hAnsiTheme="majorBidi" w:cstheme="majorBidi"/>
          <w:b w:val="0"/>
          <w:sz w:val="24"/>
        </w:rPr>
      </w:pPr>
    </w:p>
    <w:p w14:paraId="57353D66" w14:textId="521ED2B5" w:rsidR="00AA3D9A" w:rsidRPr="00AA3D9A" w:rsidRDefault="00AA3D9A" w:rsidP="00D33851">
      <w:pPr>
        <w:pStyle w:val="1"/>
        <w:numPr>
          <w:ilvl w:val="0"/>
          <w:numId w:val="0"/>
        </w:numPr>
        <w:ind w:firstLine="420"/>
        <w:rPr>
          <w:rFonts w:asciiTheme="majorBidi" w:hAnsiTheme="majorBidi" w:cstheme="majorBidi"/>
          <w:b w:val="0"/>
          <w:sz w:val="36"/>
          <w:szCs w:val="36"/>
        </w:rPr>
      </w:pPr>
      <w:r w:rsidRPr="00AA3D9A">
        <w:rPr>
          <w:rFonts w:asciiTheme="majorBidi" w:hAnsiTheme="majorBidi" w:cstheme="majorBidi"/>
          <w:b w:val="0"/>
          <w:sz w:val="36"/>
          <w:szCs w:val="36"/>
          <w:highlight w:val="yellow"/>
        </w:rPr>
        <w:t>Include the meshing control condition to obtain good results (parameter =1)</w:t>
      </w:r>
    </w:p>
    <w:p w14:paraId="071DBCBA" w14:textId="77777777" w:rsidR="00AA3D9A" w:rsidRDefault="00AA3D9A" w:rsidP="00D33851">
      <w:pPr>
        <w:pStyle w:val="1"/>
        <w:numPr>
          <w:ilvl w:val="0"/>
          <w:numId w:val="0"/>
        </w:numPr>
        <w:ind w:firstLine="420"/>
        <w:rPr>
          <w:rFonts w:asciiTheme="majorBidi" w:hAnsiTheme="majorBidi" w:cstheme="majorBidi"/>
          <w:b w:val="0"/>
          <w:sz w:val="24"/>
        </w:rPr>
      </w:pPr>
    </w:p>
    <w:p w14:paraId="4ED65C33" w14:textId="6CECE5B5" w:rsidR="00AA3D9A" w:rsidRDefault="00676382" w:rsidP="00D33851">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 xml:space="preserve">The proposed method is used to study the influence of CNT waviness on Young’s modulus of </w:t>
      </w:r>
      <w:r w:rsidR="00D33851">
        <w:rPr>
          <w:rFonts w:asciiTheme="majorBidi" w:hAnsiTheme="majorBidi" w:cstheme="majorBidi"/>
          <w:b w:val="0"/>
          <w:sz w:val="24"/>
        </w:rPr>
        <w:t>CNT-epoxy composites</w:t>
      </w:r>
      <w:r w:rsidRPr="00CF3466">
        <w:rPr>
          <w:rFonts w:asciiTheme="majorBidi" w:hAnsiTheme="majorBidi" w:cstheme="majorBidi"/>
          <w:b w:val="0"/>
          <w:sz w:val="24"/>
        </w:rPr>
        <w:t>. The morphology of CNT</w:t>
      </w:r>
      <w:r w:rsidR="00D33851">
        <w:rPr>
          <w:rFonts w:asciiTheme="majorBidi" w:hAnsiTheme="majorBidi" w:cstheme="majorBidi"/>
          <w:b w:val="0"/>
          <w:sz w:val="24"/>
        </w:rPr>
        <w:t>s i</w:t>
      </w:r>
      <w:r w:rsidRPr="00CF3466">
        <w:rPr>
          <w:rFonts w:asciiTheme="majorBidi" w:hAnsiTheme="majorBidi" w:cstheme="majorBidi"/>
          <w:b w:val="0"/>
          <w:sz w:val="24"/>
        </w:rPr>
        <w:t xml:space="preserve">n our study is very similar to </w:t>
      </w:r>
      <w:r w:rsidR="00D33851">
        <w:rPr>
          <w:rFonts w:asciiTheme="majorBidi" w:hAnsiTheme="majorBidi" w:cstheme="majorBidi"/>
          <w:b w:val="0"/>
          <w:sz w:val="24"/>
        </w:rPr>
        <w:t>actual nanocomposites</w:t>
      </w:r>
      <w:r w:rsidRPr="00CF3466">
        <w:rPr>
          <w:rFonts w:asciiTheme="majorBidi" w:hAnsiTheme="majorBidi" w:cstheme="majorBidi"/>
          <w:b w:val="0"/>
          <w:sz w:val="24"/>
        </w:rPr>
        <w:t xml:space="preserve"> and the numerical results indicate that the CNT waviness </w:t>
      </w:r>
      <w:r w:rsidR="00D33851">
        <w:rPr>
          <w:rFonts w:asciiTheme="majorBidi" w:hAnsiTheme="majorBidi" w:cstheme="majorBidi"/>
          <w:b w:val="0"/>
          <w:sz w:val="24"/>
        </w:rPr>
        <w:t>deteriorates the performance of the material</w:t>
      </w:r>
      <w:r w:rsidRPr="00CF3466">
        <w:rPr>
          <w:rFonts w:asciiTheme="majorBidi" w:hAnsiTheme="majorBidi" w:cstheme="majorBidi"/>
          <w:b w:val="0"/>
          <w:sz w:val="24"/>
        </w:rPr>
        <w:t xml:space="preserve">. </w:t>
      </w:r>
    </w:p>
    <w:p w14:paraId="1E2A782D" w14:textId="08A6E022" w:rsidR="00AA3D9A" w:rsidRPr="00AA3D9A" w:rsidRDefault="00AA3D9A" w:rsidP="00D33851">
      <w:pPr>
        <w:pStyle w:val="1"/>
        <w:numPr>
          <w:ilvl w:val="0"/>
          <w:numId w:val="0"/>
        </w:numPr>
        <w:ind w:firstLine="420"/>
        <w:rPr>
          <w:rFonts w:asciiTheme="majorBidi" w:hAnsiTheme="majorBidi" w:cstheme="majorBidi"/>
          <w:b w:val="0"/>
          <w:sz w:val="36"/>
          <w:szCs w:val="36"/>
        </w:rPr>
      </w:pPr>
      <w:r w:rsidRPr="00AA3D9A">
        <w:rPr>
          <w:rFonts w:asciiTheme="majorBidi" w:hAnsiTheme="majorBidi" w:cstheme="majorBidi"/>
          <w:b w:val="0"/>
          <w:sz w:val="36"/>
          <w:szCs w:val="36"/>
          <w:highlight w:val="yellow"/>
        </w:rPr>
        <w:t xml:space="preserve">Include </w:t>
      </w:r>
      <w:r>
        <w:rPr>
          <w:rFonts w:asciiTheme="majorBidi" w:hAnsiTheme="majorBidi" w:cstheme="majorBidi"/>
          <w:b w:val="0"/>
          <w:sz w:val="36"/>
          <w:szCs w:val="36"/>
          <w:highlight w:val="yellow"/>
        </w:rPr>
        <w:t>f</w:t>
      </w:r>
      <w:r w:rsidRPr="00AA3D9A">
        <w:rPr>
          <w:rFonts w:asciiTheme="majorBidi" w:hAnsiTheme="majorBidi" w:cstheme="majorBidi"/>
          <w:b w:val="0"/>
          <w:sz w:val="36"/>
          <w:szCs w:val="36"/>
          <w:highlight w:val="yellow"/>
        </w:rPr>
        <w:t>ew numbers here for the obtained properties</w:t>
      </w:r>
      <w:r w:rsidRPr="00AA3D9A">
        <w:rPr>
          <w:rFonts w:asciiTheme="majorBidi" w:hAnsiTheme="majorBidi" w:cstheme="majorBidi"/>
          <w:b w:val="0"/>
          <w:sz w:val="36"/>
          <w:szCs w:val="36"/>
        </w:rPr>
        <w:t xml:space="preserve"> </w:t>
      </w:r>
    </w:p>
    <w:p w14:paraId="49D99A0B" w14:textId="77777777" w:rsidR="00AA3D9A" w:rsidRDefault="00AA3D9A" w:rsidP="00D33851">
      <w:pPr>
        <w:pStyle w:val="1"/>
        <w:numPr>
          <w:ilvl w:val="0"/>
          <w:numId w:val="0"/>
        </w:numPr>
        <w:ind w:firstLine="420"/>
        <w:rPr>
          <w:rFonts w:asciiTheme="majorBidi" w:hAnsiTheme="majorBidi" w:cstheme="majorBidi"/>
          <w:b w:val="0"/>
          <w:sz w:val="24"/>
        </w:rPr>
      </w:pPr>
    </w:p>
    <w:p w14:paraId="46AD85C3" w14:textId="68EAB511" w:rsidR="00676382" w:rsidRPr="00CF3466" w:rsidRDefault="00676382" w:rsidP="00D33851">
      <w:pPr>
        <w:pStyle w:val="1"/>
        <w:numPr>
          <w:ilvl w:val="0"/>
          <w:numId w:val="0"/>
        </w:numPr>
        <w:ind w:firstLine="420"/>
        <w:rPr>
          <w:rFonts w:asciiTheme="majorBidi" w:hAnsiTheme="majorBidi" w:cstheme="majorBidi"/>
          <w:b w:val="0"/>
          <w:sz w:val="24"/>
        </w:rPr>
      </w:pPr>
      <w:r w:rsidRPr="00CF3466">
        <w:rPr>
          <w:rFonts w:asciiTheme="majorBidi" w:hAnsiTheme="majorBidi" w:cstheme="majorBidi"/>
          <w:b w:val="0"/>
          <w:sz w:val="24"/>
        </w:rPr>
        <w:t xml:space="preserve">The numerical results show good agreements with </w:t>
      </w:r>
      <w:r w:rsidR="00D33851">
        <w:rPr>
          <w:rFonts w:asciiTheme="majorBidi" w:hAnsiTheme="majorBidi" w:cstheme="majorBidi"/>
          <w:b w:val="0"/>
          <w:sz w:val="24"/>
        </w:rPr>
        <w:t>previous</w:t>
      </w:r>
      <w:r w:rsidRPr="00CF3466">
        <w:rPr>
          <w:rFonts w:asciiTheme="majorBidi" w:hAnsiTheme="majorBidi" w:cstheme="majorBidi"/>
          <w:b w:val="0"/>
          <w:sz w:val="24"/>
        </w:rPr>
        <w:t xml:space="preserve"> experimental </w:t>
      </w:r>
      <w:r w:rsidR="00D33851">
        <w:rPr>
          <w:rFonts w:asciiTheme="majorBidi" w:hAnsiTheme="majorBidi" w:cstheme="majorBidi"/>
          <w:b w:val="0"/>
          <w:sz w:val="24"/>
        </w:rPr>
        <w:t>and numerical studies</w:t>
      </w:r>
      <w:r w:rsidRPr="00CF3466">
        <w:rPr>
          <w:rFonts w:asciiTheme="majorBidi" w:hAnsiTheme="majorBidi" w:cstheme="majorBidi"/>
          <w:b w:val="0"/>
          <w:sz w:val="24"/>
        </w:rPr>
        <w:t xml:space="preserve">, thus validating the capability of the </w:t>
      </w:r>
      <w:r w:rsidR="00AA3D9A">
        <w:rPr>
          <w:rFonts w:asciiTheme="majorBidi" w:hAnsiTheme="majorBidi" w:cstheme="majorBidi"/>
          <w:b w:val="0"/>
          <w:sz w:val="24"/>
        </w:rPr>
        <w:t>i</w:t>
      </w:r>
      <w:r w:rsidRPr="00CF3466">
        <w:rPr>
          <w:rFonts w:asciiTheme="majorBidi" w:hAnsiTheme="majorBidi" w:cstheme="majorBidi"/>
          <w:b w:val="0"/>
          <w:sz w:val="24"/>
        </w:rPr>
        <w:t xml:space="preserve">mmersed FE </w:t>
      </w:r>
      <w:r w:rsidR="00AA3D9A">
        <w:rPr>
          <w:rFonts w:asciiTheme="majorBidi" w:hAnsiTheme="majorBidi" w:cstheme="majorBidi"/>
          <w:b w:val="0"/>
          <w:sz w:val="24"/>
        </w:rPr>
        <w:t>technique</w:t>
      </w:r>
      <w:r w:rsidRPr="00CF3466">
        <w:rPr>
          <w:rFonts w:asciiTheme="majorBidi" w:hAnsiTheme="majorBidi" w:cstheme="majorBidi"/>
          <w:b w:val="0"/>
          <w:sz w:val="24"/>
        </w:rPr>
        <w:t xml:space="preserve"> in simulating realistic composites with complex </w:t>
      </w:r>
      <w:r w:rsidR="00AA3D9A">
        <w:rPr>
          <w:rFonts w:asciiTheme="majorBidi" w:hAnsiTheme="majorBidi" w:cstheme="majorBidi"/>
          <w:b w:val="0"/>
          <w:sz w:val="24"/>
        </w:rPr>
        <w:t>microstructures</w:t>
      </w:r>
      <w:r w:rsidRPr="00CF3466">
        <w:rPr>
          <w:rFonts w:asciiTheme="majorBidi" w:hAnsiTheme="majorBidi" w:cstheme="majorBidi"/>
          <w:b w:val="0"/>
          <w:sz w:val="24"/>
        </w:rPr>
        <w:t>.</w:t>
      </w:r>
    </w:p>
    <w:p w14:paraId="09F153B9" w14:textId="52115D23" w:rsidR="00676382" w:rsidRDefault="00676382" w:rsidP="00676382">
      <w:pPr>
        <w:pStyle w:val="1"/>
        <w:numPr>
          <w:ilvl w:val="0"/>
          <w:numId w:val="0"/>
        </w:numPr>
        <w:ind w:left="425" w:hanging="425"/>
        <w:jc w:val="left"/>
        <w:rPr>
          <w:rFonts w:asciiTheme="majorBidi" w:hAnsiTheme="majorBidi" w:cstheme="majorBidi"/>
          <w:sz w:val="28"/>
          <w:szCs w:val="28"/>
        </w:rPr>
      </w:pPr>
      <w:r w:rsidRPr="00646406">
        <w:rPr>
          <w:rFonts w:asciiTheme="majorBidi" w:hAnsiTheme="majorBidi" w:cstheme="majorBidi"/>
          <w:sz w:val="28"/>
          <w:szCs w:val="28"/>
        </w:rPr>
        <w:t>Reference</w:t>
      </w:r>
    </w:p>
    <w:p w14:paraId="686D4053" w14:textId="77777777" w:rsidR="0044749E" w:rsidRDefault="00C543C4" w:rsidP="0044749E">
      <w:pPr>
        <w:pStyle w:val="a9"/>
      </w:pPr>
      <w:r>
        <w:rPr>
          <w:rFonts w:eastAsiaTheme="minorHAnsi"/>
        </w:rPr>
        <w:fldChar w:fldCharType="begin"/>
      </w:r>
      <w:r w:rsidR="0044749E">
        <w:instrText xml:space="preserve"> ADDIN ZOTERO_BIBL {"uncited":[],"omitted":[],"custom":[]} CSL_BIBLIOGRAPHY </w:instrText>
      </w:r>
      <w:r>
        <w:rPr>
          <w:rFonts w:eastAsiaTheme="minorHAnsi"/>
        </w:rPr>
        <w:fldChar w:fldCharType="separate"/>
      </w:r>
      <w:r w:rsidR="0044749E">
        <w:t>[1]</w:t>
      </w:r>
      <w:r w:rsidR="0044749E">
        <w:tab/>
        <w:t>A. Krishnan, E. Dujardin, T.W. Ebbesen, P.N. Yianilos, M.M.J. Treacy, Young’s modulus of single-walled nanotubes, Phys. Rev. B. 58 (1998) 14013–14019. doi:10.1103/PhysRevB.58.14013.</w:t>
      </w:r>
    </w:p>
    <w:p w14:paraId="4249B0A8" w14:textId="77777777" w:rsidR="0044749E" w:rsidRDefault="0044749E" w:rsidP="0044749E">
      <w:pPr>
        <w:pStyle w:val="a9"/>
      </w:pPr>
      <w:r>
        <w:t>[2]</w:t>
      </w:r>
      <w:r>
        <w:tab/>
        <w:t>B.I. Yakobson, C.J. Brabec, J. Bernholc, Nanomechanics of Carbon Tubes: Instabilities beyond Linear Response, Phys. Rev. Lett. 76 (1996) 2511–2514. doi:10.1103/PhysRevLett.76.2511.</w:t>
      </w:r>
    </w:p>
    <w:p w14:paraId="200AE437" w14:textId="77777777" w:rsidR="0044749E" w:rsidRDefault="0044749E" w:rsidP="0044749E">
      <w:pPr>
        <w:pStyle w:val="a9"/>
      </w:pPr>
      <w:r>
        <w:t>[3]</w:t>
      </w:r>
      <w:r>
        <w:tab/>
        <w:t>E.W. Wong, Nanobeam Mechanics: Elasticity, Strength, and Toughness of Nanorods and Nanotubes, Science. 277 (1997) 1971–1975. doi:10.1126/science.277.5334.1971.</w:t>
      </w:r>
    </w:p>
    <w:p w14:paraId="5CE1DAE2" w14:textId="77777777" w:rsidR="0044749E" w:rsidRDefault="0044749E" w:rsidP="0044749E">
      <w:pPr>
        <w:pStyle w:val="a9"/>
      </w:pPr>
      <w:r>
        <w:t>[4]</w:t>
      </w:r>
      <w:r>
        <w:tab/>
        <w:t>M.M.J. Treacy, T.W. Ebbesen, J.M. Gibson, Exceptionally high Young’s modulus observed for individual carbon nanotubes, Nature. 381 (1996) 678–680. doi:10.1038/381678a0.</w:t>
      </w:r>
    </w:p>
    <w:p w14:paraId="5F970630" w14:textId="77777777" w:rsidR="0044749E" w:rsidRDefault="0044749E" w:rsidP="0044749E">
      <w:pPr>
        <w:pStyle w:val="a9"/>
      </w:pPr>
      <w:r>
        <w:t>[5]</w:t>
      </w:r>
      <w:r>
        <w:tab/>
        <w:t>J. Hone, M. Whitney, C. Piskoti, A. Zettl, Thermal conductivity of single-walled carbon nanotubes, Phys. Rev. B. 59 (1999) 2514–2516. doi:10.1103/PhysRevB.59.R2514.</w:t>
      </w:r>
    </w:p>
    <w:p w14:paraId="3FD54378" w14:textId="77777777" w:rsidR="0044749E" w:rsidRDefault="0044749E" w:rsidP="0044749E">
      <w:pPr>
        <w:pStyle w:val="a9"/>
      </w:pPr>
      <w:r>
        <w:t>[6]</w:t>
      </w:r>
      <w:r>
        <w:tab/>
        <w:t>S.J. Tans, M.H. Devoret, H. Dai, A. Thess, R.E. Smalley, L.J. Geerligs, C. Dekker, Individual single-wall carbon nanotubes as quantum wires, Nature. 386 (1997) 474.</w:t>
      </w:r>
    </w:p>
    <w:p w14:paraId="738A18E0" w14:textId="77777777" w:rsidR="0044749E" w:rsidRDefault="0044749E" w:rsidP="0044749E">
      <w:pPr>
        <w:pStyle w:val="a9"/>
      </w:pPr>
      <w:r>
        <w:t>[7]</w:t>
      </w:r>
      <w:r>
        <w:tab/>
        <w:t>T.W. Odom, J.-L. Huang, P. Kim, C.M. Lieber, Atomic structure and electronic properties of single-walled carbon nanotubes, Nature. 391 (1998) 62.</w:t>
      </w:r>
    </w:p>
    <w:p w14:paraId="13E931C1" w14:textId="77777777" w:rsidR="0044749E" w:rsidRDefault="0044749E" w:rsidP="0044749E">
      <w:pPr>
        <w:pStyle w:val="a9"/>
      </w:pPr>
      <w:r>
        <w:t>[8]</w:t>
      </w:r>
      <w:r>
        <w:tab/>
        <w:t>S. Berber, Y.-K. Kwon, D. Tománek, Unusually High Thermal Conductivity of Carbon Nanotubes, Phys. Rev. Lett. 84 (2000) 4613–4616. doi:10.1103/PhysRevLett.84.4613.</w:t>
      </w:r>
    </w:p>
    <w:p w14:paraId="74266DA3" w14:textId="77777777" w:rsidR="0044749E" w:rsidRDefault="0044749E" w:rsidP="0044749E">
      <w:pPr>
        <w:pStyle w:val="a9"/>
      </w:pPr>
      <w:r>
        <w:lastRenderedPageBreak/>
        <w:t>[9]</w:t>
      </w:r>
      <w:r>
        <w:tab/>
        <w:t>J.N. Coleman, U. Khan, W.J. Blau, Y.K. Gun’ko, Small but strong: A review of the mechanical properties of carbon nanotube–polymer composites, Carbon. 44 (2006) 1624–1652. doi:10.1016/j.carbon.2006.02.038.</w:t>
      </w:r>
    </w:p>
    <w:p w14:paraId="0148ECB9" w14:textId="77777777" w:rsidR="0044749E" w:rsidRDefault="0044749E" w:rsidP="0044749E">
      <w:pPr>
        <w:pStyle w:val="a9"/>
      </w:pPr>
      <w:r>
        <w:t>[10]</w:t>
      </w:r>
      <w:r>
        <w:tab/>
        <w:t>M.F.L.D. Volder, S.H. Tawfick, R.H. Baughman, A.J. Hart, Carbon Nanotubes: Present and Future Commercial Applications, Science. 339 (2013) 535–539. doi:10.1126/science.1222453.</w:t>
      </w:r>
    </w:p>
    <w:p w14:paraId="65AE14E6" w14:textId="77777777" w:rsidR="0044749E" w:rsidRDefault="0044749E" w:rsidP="0044749E">
      <w:pPr>
        <w:pStyle w:val="a9"/>
      </w:pPr>
      <w:r>
        <w:t>[11]</w:t>
      </w:r>
      <w:r>
        <w:tab/>
        <w:t>N. Lachman, H. Daniel Wagner, Correlation between interfacial molecular structure and mechanics in CNT/epoxy nano-composites, Compos. Part Appl. Sci. Manuf. 41 (2010) 1093–1098. doi:10.1016/j.compositesa.2009.08.023.</w:t>
      </w:r>
    </w:p>
    <w:p w14:paraId="6264B563" w14:textId="77777777" w:rsidR="0044749E" w:rsidRDefault="0044749E" w:rsidP="0044749E">
      <w:pPr>
        <w:pStyle w:val="a9"/>
      </w:pPr>
      <w:r>
        <w:t>[12]</w:t>
      </w:r>
      <w:r>
        <w:tab/>
        <w:t>S. Ganguli, M. Bhuyan, L. Allie, H. Aglan, Effect of multi-walled carbon nanotube reinforcement on the fracture behavior of a tetrafunctional epoxy, J. Mater. Sci. 40 (2005) 3593–3595. doi:10.1007/s10853-005-2891-x.</w:t>
      </w:r>
    </w:p>
    <w:p w14:paraId="4C8F899B" w14:textId="77777777" w:rsidR="0044749E" w:rsidRDefault="0044749E" w:rsidP="0044749E">
      <w:pPr>
        <w:pStyle w:val="a9"/>
      </w:pPr>
      <w:r>
        <w:t>[13]</w:t>
      </w:r>
      <w:r>
        <w:tab/>
        <w:t>J. Nafar Dastgerdi, G. Marquis, M. Salimi, Micromechanical modeling of nanocomposites considering debonding and waviness of reinforcements, Compos. Struct. 110 (2014) 1–6. doi:10.1016/j.compstruct.2013.11.017.</w:t>
      </w:r>
    </w:p>
    <w:p w14:paraId="399ED5B4" w14:textId="77777777" w:rsidR="0044749E" w:rsidRDefault="0044749E" w:rsidP="0044749E">
      <w:pPr>
        <w:pStyle w:val="a9"/>
      </w:pPr>
      <w:r>
        <w:t>[14]</w:t>
      </w:r>
      <w:r>
        <w:tab/>
        <w:t>L.H. Shao, R.Y. Luo, S.L. Bai, J. Wang, Prediction of effective moduli of carbon nanotube–reinforced composites with waviness and debonding, Compos. Struct. 87 (2009) 274–281. doi:10.1016/j.compstruct.2008.02.011.</w:t>
      </w:r>
    </w:p>
    <w:p w14:paraId="1D791E6E" w14:textId="77777777" w:rsidR="0044749E" w:rsidRDefault="0044749E" w:rsidP="0044749E">
      <w:pPr>
        <w:pStyle w:val="a9"/>
      </w:pPr>
      <w:r>
        <w:t>[15]</w:t>
      </w:r>
      <w:r>
        <w:tab/>
        <w:t>E.T. Thostenson, T.-W. Chou, On the elastic properties of carbon nanotube-based composites: modelling and characterization, J. Phys. Appl. Phys. 36 (2003) 573–582. doi:10.1088/0022-3727/36/5/323.</w:t>
      </w:r>
    </w:p>
    <w:p w14:paraId="4A9112BD" w14:textId="77777777" w:rsidR="0044749E" w:rsidRDefault="0044749E" w:rsidP="0044749E">
      <w:pPr>
        <w:pStyle w:val="a9"/>
      </w:pPr>
      <w:r>
        <w:t>[16]</w:t>
      </w:r>
      <w:r>
        <w:tab/>
        <w:t>A.R. Alian, S.A. Meguid, Large-Scale Atomistic Simulations of CNT-Reinforced Thermoplastic Polymers, Compos. Struct. 191 (2018) 221–230. doi:10.1016/j.compstruct.2018.02.056.</w:t>
      </w:r>
    </w:p>
    <w:p w14:paraId="3A88C004" w14:textId="77777777" w:rsidR="0044749E" w:rsidRDefault="0044749E" w:rsidP="0044749E">
      <w:pPr>
        <w:pStyle w:val="a9"/>
      </w:pPr>
      <w:r>
        <w:t>[17]</w:t>
      </w:r>
      <w:r>
        <w:tab/>
        <w:t>M. Griebel, J. Hamaekers, Molecular dynamics simulations of the elastic moduli of polymer–carbon nanotube composites, Comput. Methods Appl. Mech. Eng. 193 (2004) 1773–1788. doi:10.1016/j.cma.2003.12.025.</w:t>
      </w:r>
    </w:p>
    <w:p w14:paraId="2B3B2DC0" w14:textId="77777777" w:rsidR="0044749E" w:rsidRDefault="0044749E" w:rsidP="0044749E">
      <w:pPr>
        <w:pStyle w:val="a9"/>
      </w:pPr>
      <w:r>
        <w:t>[18]</w:t>
      </w:r>
      <w:r>
        <w:tab/>
        <w:t>S.C. Chowdhury, T. Okabe, Computer simulation of carbon nanotube pull-out from polymer by the molecular dynamics method, Compos. Part Appl. Sci. Manuf. 38 (2007) 747–754. doi:10.1016/j.compositesa.2006.09.011.</w:t>
      </w:r>
    </w:p>
    <w:p w14:paraId="1856DF7E" w14:textId="77777777" w:rsidR="0044749E" w:rsidRDefault="0044749E" w:rsidP="0044749E">
      <w:pPr>
        <w:pStyle w:val="a9"/>
      </w:pPr>
      <w:r>
        <w:t>[19]</w:t>
      </w:r>
      <w:r>
        <w:tab/>
        <w:t>S. Frankland, The stress–strain behavior of polymer–nanotube composites from molecular dynamics simulation, Compos. Sci. Technol. 63 (2003) 1655–1661. doi:10.1016/S0266-3538(03)00059-9.</w:t>
      </w:r>
    </w:p>
    <w:p w14:paraId="57C895DA" w14:textId="77777777" w:rsidR="0044749E" w:rsidRDefault="0044749E" w:rsidP="0044749E">
      <w:pPr>
        <w:pStyle w:val="a9"/>
      </w:pPr>
      <w:r>
        <w:t>[20]</w:t>
      </w:r>
      <w:r>
        <w:tab/>
        <w:t>A.R. Alian, S.A. Meguid, Multiscale Modeling of Nanoreinforced Composites, in: S.A. Meguid (Ed.), Adv. Nanocomposites, Springer International Publishing, Cham, 2016: pp. 1–39. http://link.springer.com/10.1007/978-3-319-31662-8_1 (accessed June 23, 2016).</w:t>
      </w:r>
    </w:p>
    <w:p w14:paraId="4529A50F" w14:textId="77777777" w:rsidR="0044749E" w:rsidRDefault="0044749E" w:rsidP="0044749E">
      <w:pPr>
        <w:pStyle w:val="a9"/>
      </w:pPr>
      <w:r>
        <w:t>[21]</w:t>
      </w:r>
      <w:r>
        <w:tab/>
        <w:t>Y. Han, J. Elliott, Molecular dynamics simulations of the elastic properties of polymer/carbon nanotube composites, Comput. Mater. Sci. 39 (2007) 315–323. doi:10.1016/j.commatsci.2006.06.011.</w:t>
      </w:r>
    </w:p>
    <w:p w14:paraId="69AE1A9F" w14:textId="77777777" w:rsidR="0044749E" w:rsidRDefault="0044749E" w:rsidP="0044749E">
      <w:pPr>
        <w:pStyle w:val="a9"/>
      </w:pPr>
      <w:r>
        <w:t>[22]</w:t>
      </w:r>
      <w:r>
        <w:tab/>
        <w:t>S. Frankland, The stress–strain behavior of polymer–nanotube composites from molecular dynamics simulation, Compos. Sci. Technol. 63 (2003) 1655–1661. doi:10.1016/S0266-3538(03)00059-9.</w:t>
      </w:r>
    </w:p>
    <w:p w14:paraId="57402E5C" w14:textId="77777777" w:rsidR="0044749E" w:rsidRDefault="0044749E" w:rsidP="0044749E">
      <w:pPr>
        <w:pStyle w:val="a9"/>
      </w:pPr>
      <w:r>
        <w:t>[23]</w:t>
      </w:r>
      <w:r>
        <w:tab/>
        <w:t>G.D. Seidel, D.C. Lagoudas, Micromechanical analysis of the effective elastic properties of carbon nanotube reinforced composites, Mech. Mater. 38 (2006) 884–907. doi:10.1016/j.mechmat.2005.06.029.</w:t>
      </w:r>
    </w:p>
    <w:p w14:paraId="543F6F24" w14:textId="77777777" w:rsidR="0044749E" w:rsidRDefault="0044749E" w:rsidP="0044749E">
      <w:pPr>
        <w:pStyle w:val="a9"/>
      </w:pPr>
      <w:r>
        <w:t>[24]</w:t>
      </w:r>
      <w:r>
        <w:tab/>
        <w:t>J.M. Haile, Molecular dynamics simulation: elementary methods, Wiley, New York, 1992.</w:t>
      </w:r>
    </w:p>
    <w:p w14:paraId="20978B40" w14:textId="77777777" w:rsidR="0044749E" w:rsidRDefault="0044749E" w:rsidP="0044749E">
      <w:pPr>
        <w:pStyle w:val="a9"/>
      </w:pPr>
      <w:r>
        <w:t>[25]</w:t>
      </w:r>
      <w:r>
        <w:tab/>
        <w:t>A.R. Alian, S.I. Kundalwal, S.A. Meguid, Interfacial and mechanical properties of epoxy nanocomposites using different multiscale modeling schemes, Compos. Struct. 131 (2015) 545–555. doi:10.1016/j.compstruct.2015.06.014.</w:t>
      </w:r>
    </w:p>
    <w:p w14:paraId="70C5E18D" w14:textId="77777777" w:rsidR="0044749E" w:rsidRDefault="0044749E" w:rsidP="0044749E">
      <w:pPr>
        <w:pStyle w:val="a9"/>
      </w:pPr>
      <w:r>
        <w:lastRenderedPageBreak/>
        <w:t>[26]</w:t>
      </w:r>
      <w:r>
        <w:tab/>
        <w:t>H. Chen, Q. Xue, Q. Zheng, J. Xie, K. Yan, Influence of Nanotube Chirality, Temperature, and Chemical Modification on the Interfacial Bonding between Carbon Nanotubes and Polyphenylacetylene, J. Phys. Chem. C. 112 (2008) 16514–16520. doi:10.1021/jp803615v.</w:t>
      </w:r>
    </w:p>
    <w:p w14:paraId="726ACD1D" w14:textId="77777777" w:rsidR="0044749E" w:rsidRDefault="0044749E" w:rsidP="0044749E">
      <w:pPr>
        <w:pStyle w:val="a9"/>
      </w:pPr>
      <w:r>
        <w:t>[27]</w:t>
      </w:r>
      <w:r>
        <w:tab/>
        <w:t>T. Xiao, K. Liao, A nonlinear pullout model for unidirectional carbon nanotube-reinforced composites, Compos. Part B Eng. 35 (2004) 211–217. doi:10.1016/j.compositesb.2003.08.001.</w:t>
      </w:r>
    </w:p>
    <w:p w14:paraId="064BCB26" w14:textId="77777777" w:rsidR="0044749E" w:rsidRDefault="0044749E" w:rsidP="0044749E">
      <w:pPr>
        <w:pStyle w:val="a9"/>
      </w:pPr>
      <w:r>
        <w:t>[28]</w:t>
      </w:r>
      <w:r>
        <w:tab/>
        <w:t>S.J.V. Frankland, A. Caglar, D.W. Brenner, M. Griebel, Molecular Simulation of the Influence of Chemical Cross-Links on the Shear Strength of Carbon Nanotube−Polymer Interfaces, J. Phys. Chem. B. 106 (2002) 3046–3048. doi:10.1021/jp015591+.</w:t>
      </w:r>
    </w:p>
    <w:p w14:paraId="24BD1CCA" w14:textId="77777777" w:rsidR="0044749E" w:rsidRDefault="0044749E" w:rsidP="0044749E">
      <w:pPr>
        <w:pStyle w:val="a9"/>
      </w:pPr>
      <w:r>
        <w:t>[29]</w:t>
      </w:r>
      <w:r>
        <w:tab/>
        <w:t>V. Lordi, N. Yao, Molecular mechanics of binding in carbon-nanotube–polymer composites, J. Mater. Res. 15 (2000) 2770–2779. doi:10.1557/JMR.2000.0396.</w:t>
      </w:r>
    </w:p>
    <w:p w14:paraId="06063CC4" w14:textId="77777777" w:rsidR="0044749E" w:rsidRDefault="0044749E" w:rsidP="0044749E">
      <w:pPr>
        <w:pStyle w:val="a9"/>
      </w:pPr>
      <w:r>
        <w:t>[30]</w:t>
      </w:r>
      <w:r>
        <w:tab/>
        <w:t>D.-L. Shi, X.-Q. Feng, H. Jiang, Y.Y. Huang, K.-C. Hwang, Multiscale Analysis of Fracture of Carbon Nanotubes Embedded in Composites, Int. J. Fract. 134 (2005) 369–386. doi:10.1007/s10704-005-3073-1.</w:t>
      </w:r>
    </w:p>
    <w:p w14:paraId="3855D457" w14:textId="77777777" w:rsidR="0044749E" w:rsidRDefault="0044749E" w:rsidP="0044749E">
      <w:pPr>
        <w:pStyle w:val="a9"/>
      </w:pPr>
      <w:r>
        <w:t>[31]</w:t>
      </w:r>
      <w:r>
        <w:tab/>
        <w:t>K.S. Khare, R. Khare, Effect of Carbon Nanotube Dispersion on Glass Transition in Cross-Linked Epoxy–Carbon Nanotube Nanocomposites: Role of Interfacial Interactions, J. Phys. Chem. B. 117 (2013) 7444–7454. doi:10.1021/jp401614p.</w:t>
      </w:r>
    </w:p>
    <w:p w14:paraId="4FBFDCBB" w14:textId="77777777" w:rsidR="0044749E" w:rsidRDefault="0044749E" w:rsidP="0044749E">
      <w:pPr>
        <w:pStyle w:val="a9"/>
      </w:pPr>
      <w:r>
        <w:t>[32]</w:t>
      </w:r>
      <w:r>
        <w:tab/>
        <w:t>Q. Jiang, S.S. Tallury, Y. Qiu, M.A. Pasquinelli, Molecular dynamics simulations of the effect of the volume fraction on unidirectional polyimide–carbon nanotube nanocomposites, Carbon. 67 (2014) 440–448. doi:10.1016/j.carbon.2013.10.016.</w:t>
      </w:r>
    </w:p>
    <w:p w14:paraId="0E83C495" w14:textId="77777777" w:rsidR="0044749E" w:rsidRDefault="0044749E" w:rsidP="0044749E">
      <w:pPr>
        <w:pStyle w:val="a9"/>
      </w:pPr>
      <w:r>
        <w:t>[33]</w:t>
      </w:r>
      <w:r>
        <w:tab/>
        <w:t>F.F. Abraham, R. Walkup, H. Gao, M. Duchaineau, T. Diaz De La Rubia, M. Seager, Simulating materials failure by using up to one billion atoms and the world’s fastest computer: Work-hardening, Proc. Natl. Acad. Sci. 99 (2002) 5783–5787. doi:10.1073/pnas.062054999.</w:t>
      </w:r>
    </w:p>
    <w:p w14:paraId="70194904" w14:textId="77777777" w:rsidR="0044749E" w:rsidRDefault="0044749E" w:rsidP="0044749E">
      <w:pPr>
        <w:pStyle w:val="a9"/>
      </w:pPr>
      <w:r>
        <w:t>[34]</w:t>
      </w:r>
      <w:r>
        <w:tab/>
        <w:t>F.T. Fisher, R.D. Bradshaw, L.C. Brinson, Effects of nanotube waviness on the modulus of nanotube-reinforced polymers, Appl. Phys. Lett. 80 (2002) 4647–4649. doi:10.1063/1.1487900.</w:t>
      </w:r>
    </w:p>
    <w:p w14:paraId="151303D6" w14:textId="77777777" w:rsidR="0044749E" w:rsidRDefault="0044749E" w:rsidP="0044749E">
      <w:pPr>
        <w:pStyle w:val="a9"/>
      </w:pPr>
      <w:r>
        <w:t>[35]</w:t>
      </w:r>
      <w:r>
        <w:tab/>
        <w:t>F. Fisher, Fiber waviness in nanotube-reinforced polymer composites—I: Modulus predictions using effective nanotube properties, Compos. Sci. Technol. 63 (2003) 1689–1703. doi:10.1016/S0266-3538(03)00069-1.</w:t>
      </w:r>
    </w:p>
    <w:p w14:paraId="1586D314" w14:textId="77777777" w:rsidR="0044749E" w:rsidRDefault="0044749E" w:rsidP="0044749E">
      <w:pPr>
        <w:pStyle w:val="a9"/>
      </w:pPr>
      <w:r>
        <w:t>[36]</w:t>
      </w:r>
      <w:r>
        <w:tab/>
        <w:t>D. Savvas, G. Stefanou, V. Papadopoulos, M. Papadrakakis, Effect of waviness and orientation of carbon nanotubes on random apparent material properties and RVE size of CNT reinforced composites, Compos. Struct. 152 (2016) 870–882. doi:10.1016/j.compstruct.2016.06.009.</w:t>
      </w:r>
    </w:p>
    <w:p w14:paraId="705C71CA" w14:textId="77777777" w:rsidR="0044749E" w:rsidRDefault="0044749E" w:rsidP="0044749E">
      <w:pPr>
        <w:pStyle w:val="a9"/>
      </w:pPr>
      <w:r>
        <w:t>[37]</w:t>
      </w:r>
      <w:r>
        <w:tab/>
        <w:t>H.R. Lusti, A.A. Gusev, Finite element predictions for the thermoelastic properties of nanotube reinforced polymers, Model. Simul. Mater. Sci. Eng. 12 (2004) S107–S119. doi:10.1088/0965-0393/12/3/S05.</w:t>
      </w:r>
    </w:p>
    <w:p w14:paraId="2586562F" w14:textId="77777777" w:rsidR="0044749E" w:rsidRDefault="0044749E" w:rsidP="0044749E">
      <w:pPr>
        <w:pStyle w:val="a9"/>
      </w:pPr>
      <w:r>
        <w:t>[38]</w:t>
      </w:r>
      <w:r>
        <w:tab/>
        <w:t>J.M. Wernik, S.A. Meguid, Multiscale micromechanical modeling of the constitutive response of carbon nanotube-reinforced structural adhesives, Int. J. Solids Struct. 51 (2014) 2575–2589. doi:10.1016/j.ijsolstr.2014.03.009.</w:t>
      </w:r>
    </w:p>
    <w:p w14:paraId="2DA51008" w14:textId="77777777" w:rsidR="0044749E" w:rsidRDefault="0044749E" w:rsidP="0044749E">
      <w:pPr>
        <w:pStyle w:val="a9"/>
      </w:pPr>
      <w:r>
        <w:t>[39]</w:t>
      </w:r>
      <w:r>
        <w:tab/>
        <w:t>A.R. Alian, S.I. Kundalwal, S.A. Meguid, Multiscale modeling of carbon nanotube epoxy composites, Polymer. 70 (2015) 149–160. doi:10.1016/j.polymer.2015.06.004.</w:t>
      </w:r>
    </w:p>
    <w:p w14:paraId="3064DD45" w14:textId="77777777" w:rsidR="0044749E" w:rsidRDefault="0044749E" w:rsidP="0044749E">
      <w:pPr>
        <w:pStyle w:val="a9"/>
      </w:pPr>
      <w:r>
        <w:t>[40]</w:t>
      </w:r>
      <w:r>
        <w:tab/>
        <w:t>T. Mori, K. Tanaka, Average stress in matrix and average elastic energy of materials with misfitting inclusions, Acta Metall. 21 (1973) 571–574. doi:10.1016/0001-6160(73)90064-3.</w:t>
      </w:r>
    </w:p>
    <w:p w14:paraId="28897C28" w14:textId="77777777" w:rsidR="0044749E" w:rsidRDefault="0044749E" w:rsidP="0044749E">
      <w:pPr>
        <w:pStyle w:val="a9"/>
      </w:pPr>
      <w:r>
        <w:t>[41]</w:t>
      </w:r>
      <w:r>
        <w:tab/>
        <w:t>R. Rafiee, Influence of carbon nanotube waviness on the stiffness reduction of CNT/polymer composites, Compos. Struct. 97 (2013) 304–309. doi:10.1016/j.compstruct.2012.10.028.</w:t>
      </w:r>
    </w:p>
    <w:p w14:paraId="3D6CC713" w14:textId="77777777" w:rsidR="0044749E" w:rsidRDefault="0044749E" w:rsidP="0044749E">
      <w:pPr>
        <w:pStyle w:val="a9"/>
      </w:pPr>
      <w:r>
        <w:t>[42]</w:t>
      </w:r>
      <w:r>
        <w:tab/>
        <w:t>N. Marzari, M. Ferrari, Textural and Micromorphological Effects on the Overall Elastic Response of Macroscopically Anisotropic Composites, J. Appl. Mech. 59 (1992) 269. doi:10.1115/1.2899516.</w:t>
      </w:r>
    </w:p>
    <w:p w14:paraId="111DF4C1" w14:textId="77777777" w:rsidR="0044749E" w:rsidRDefault="0044749E" w:rsidP="0044749E">
      <w:pPr>
        <w:pStyle w:val="a9"/>
      </w:pPr>
      <w:r>
        <w:t>[43]</w:t>
      </w:r>
      <w:r>
        <w:tab/>
        <w:t>A.R. Alian, S.A. Meguid, Multiscale modeling of the coupled electromechanical behavior of multifunctional nanocomposites, Compos. Struct. 208 (2019) 826–835. doi:10.1016/j.compstruct.2018.10.066.</w:t>
      </w:r>
    </w:p>
    <w:p w14:paraId="45434337" w14:textId="77777777" w:rsidR="0044749E" w:rsidRDefault="0044749E" w:rsidP="0044749E">
      <w:pPr>
        <w:pStyle w:val="a9"/>
      </w:pPr>
      <w:r>
        <w:lastRenderedPageBreak/>
        <w:t>[44]</w:t>
      </w:r>
      <w:r>
        <w:tab/>
        <w:t>D. Weidt, Ł. Figiel, Effect of CNT waviness and van der Waals interaction on the nonlinear compressive behaviour of epoxy/CNT nanocomposites, Compos. Sci. Technol. 115 (2015) 52–59. doi:10.1016/j.compscitech.2015.04.018.</w:t>
      </w:r>
    </w:p>
    <w:p w14:paraId="40766A2D" w14:textId="77777777" w:rsidR="0044749E" w:rsidRDefault="0044749E" w:rsidP="0044749E">
      <w:pPr>
        <w:pStyle w:val="a9"/>
      </w:pPr>
      <w:r>
        <w:t>[45]</w:t>
      </w:r>
      <w:r>
        <w:tab/>
        <w:t>K. Grabowski, P. Zbyrad, T. Uhl, W.J. Staszewski, P. Packo, Multiscale electro-mechanical modeling of carbon nanotube composites, Comput. Mater. Sci. 135 (2017) 169–180. doi:10.1016/j.commatsci.2017.04.019.</w:t>
      </w:r>
    </w:p>
    <w:p w14:paraId="19D407FB" w14:textId="77777777" w:rsidR="0044749E" w:rsidRDefault="0044749E" w:rsidP="0044749E">
      <w:pPr>
        <w:pStyle w:val="a9"/>
      </w:pPr>
      <w:r>
        <w:t>[46]</w:t>
      </w:r>
      <w:r>
        <w:tab/>
        <w:t>X.L. Chen, Y.J. Liu, Square representative volume elements for evaluating the effective material properties of carbon nanotube-based composites, Comput. Mater. Sci. 29 (2004) 1–11. doi:10.1016/S0927-0256(03)00090-9.</w:t>
      </w:r>
    </w:p>
    <w:p w14:paraId="7642F488" w14:textId="77777777" w:rsidR="0044749E" w:rsidRDefault="0044749E" w:rsidP="0044749E">
      <w:pPr>
        <w:pStyle w:val="a9"/>
      </w:pPr>
      <w:r>
        <w:t>[47]</w:t>
      </w:r>
      <w:r>
        <w:tab/>
        <w:t>M. Karimi, A. Montazeri, R. Ghajar, On the elasto-plastic behavior of CNT-polymer nanocomposites, Compos. Struct. 160 (2017) 782–791. doi:10.1016/j.compstruct.2016.10.053.</w:t>
      </w:r>
    </w:p>
    <w:p w14:paraId="01AC0922" w14:textId="77777777" w:rsidR="0044749E" w:rsidRDefault="0044749E" w:rsidP="0044749E">
      <w:pPr>
        <w:pStyle w:val="a9"/>
      </w:pPr>
      <w:r>
        <w:t>[48]</w:t>
      </w:r>
      <w:r>
        <w:tab/>
        <w:t>T.-W. Chou, Microstructural design of fiber composites, Cambridge University Press, Cambridge ; New York, 2005.</w:t>
      </w:r>
    </w:p>
    <w:p w14:paraId="3FE71D6A" w14:textId="77777777" w:rsidR="0044749E" w:rsidRDefault="0044749E" w:rsidP="0044749E">
      <w:pPr>
        <w:pStyle w:val="a9"/>
      </w:pPr>
      <w:r>
        <w:t>[49]</w:t>
      </w:r>
      <w:r>
        <w:tab/>
        <w:t>A.R. Alian, S.A. Meguid, S.I. Kundalwal, Unraveling the influence of grain boundaries on the mechanical properties of polycrystalline carbon nanotubes, Carbon. 125 (2017) 180–188. doi:10.1016/j.carbon.2017.09.056.</w:t>
      </w:r>
    </w:p>
    <w:p w14:paraId="206050F7" w14:textId="77777777" w:rsidR="0044749E" w:rsidRDefault="0044749E" w:rsidP="0044749E">
      <w:pPr>
        <w:pStyle w:val="a9"/>
      </w:pPr>
      <w:r>
        <w:t>[50]</w:t>
      </w:r>
      <w:r>
        <w:tab/>
        <w:t>A.R. Alian, S. El-Borgi, S.A. Meguid, Multiscale modeling of the effect of waviness and agglomeration of CNTs on the elastic properties of nanocomposites, Comput. Mater. Sci. 117 (2016) 195–204. doi:10.1016/j.commatsci.2016.01.029.</w:t>
      </w:r>
    </w:p>
    <w:p w14:paraId="2A0EDBF7" w14:textId="77777777" w:rsidR="0044749E" w:rsidRDefault="0044749E" w:rsidP="0044749E">
      <w:pPr>
        <w:pStyle w:val="a9"/>
      </w:pPr>
      <w:r>
        <w:t>[51]</w:t>
      </w:r>
      <w:r>
        <w:tab/>
        <w:t>M. Omidi, H. Rokni D.T., A.S. Milani, R.J. Seethaler, R. Arasteh, Prediction of the mechanical characteristics of multi-walled carbon nanotube/epoxy composites using a new form of the rule of mixtures, Carbon. 48 (2010) 3218–3228. doi:10.1016/j.carbon.2010.05.007.</w:t>
      </w:r>
    </w:p>
    <w:p w14:paraId="7F2EE4FF" w14:textId="17194A1B" w:rsidR="00B360DA" w:rsidRPr="00646406" w:rsidRDefault="00C543C4" w:rsidP="0021398A">
      <w:pPr>
        <w:pStyle w:val="1"/>
        <w:numPr>
          <w:ilvl w:val="0"/>
          <w:numId w:val="0"/>
        </w:numPr>
        <w:jc w:val="left"/>
        <w:rPr>
          <w:rFonts w:asciiTheme="majorBidi" w:hAnsiTheme="majorBidi" w:cstheme="majorBidi"/>
          <w:sz w:val="28"/>
          <w:szCs w:val="28"/>
        </w:rPr>
      </w:pPr>
      <w:r>
        <w:rPr>
          <w:rFonts w:asciiTheme="majorBidi" w:hAnsiTheme="majorBidi" w:cstheme="majorBidi"/>
          <w:sz w:val="28"/>
          <w:szCs w:val="28"/>
        </w:rPr>
        <w:fldChar w:fldCharType="end"/>
      </w:r>
    </w:p>
    <w:sectPr w:rsidR="00B360DA" w:rsidRPr="00646406" w:rsidSect="00676382">
      <w:footerReference w:type="default" r:id="rId33"/>
      <w:footerReference w:type="first" r:id="rId34"/>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Ahmed Rowaey" w:date="2018-12-13T15:28:00Z" w:initials="AR">
    <w:p w14:paraId="14FF6677" w14:textId="77777777" w:rsidR="00974E4D" w:rsidRDefault="00974E4D">
      <w:pPr>
        <w:pStyle w:val="ad"/>
        <w:rPr>
          <w:rFonts w:eastAsiaTheme="minorEastAsia"/>
          <w:noProof/>
          <w:sz w:val="24"/>
          <w:szCs w:val="24"/>
        </w:rPr>
      </w:pPr>
      <w:r>
        <w:rPr>
          <w:rStyle w:val="ac"/>
        </w:rPr>
        <w:annotationRef/>
      </w:r>
      <m:oMath>
        <m:d>
          <m:dPr>
            <m:begChr m:val="["/>
            <m:endChr m:val="]"/>
            <m:ctrlPr>
              <w:rPr>
                <w:rFonts w:ascii="Cambria Math" w:hAnsi="Cambria Math" w:cstheme="majorBidi"/>
                <w:sz w:val="24"/>
                <w:szCs w:val="24"/>
              </w:rPr>
            </m:ctrlPr>
          </m:dPr>
          <m:e>
            <m:m>
              <m:mPr>
                <m:mcs>
                  <m:mc>
                    <m:mcPr>
                      <m:count m:val="2"/>
                      <m:mcJc m:val="center"/>
                    </m:mcPr>
                  </m:mc>
                </m:mcs>
                <m:ctrlPr>
                  <w:rPr>
                    <w:rFonts w:ascii="Cambria Math" w:hAnsi="Cambria Math" w:cstheme="majorBidi"/>
                    <w:i/>
                    <w:sz w:val="24"/>
                    <w:szCs w:val="24"/>
                  </w:rPr>
                </m:ctrlPr>
              </m:mPr>
              <m:mr>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CNT,II</m:t>
                      </m:r>
                    </m:sup>
                  </m:sSubSup>
                </m:e>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CNT,IB</m:t>
                      </m:r>
                    </m:sup>
                  </m:sSubSup>
                </m:e>
              </m:mr>
              <m:mr>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CNT,BI</m:t>
                      </m:r>
                    </m:sup>
                  </m:sSubSup>
                </m:e>
                <m:e>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CNT,BB</m:t>
                      </m:r>
                    </m:sup>
                  </m:sSubSup>
                </m:e>
              </m:mr>
            </m:m>
          </m:e>
        </m:d>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CNT,I</m:t>
                      </m:r>
                    </m:sup>
                  </m:sSubSup>
                </m:e>
              </m:m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d</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CNT,B</m:t>
                      </m:r>
                    </m:sup>
                  </m:sSubSup>
                </m:e>
              </m:mr>
            </m:m>
          </m:e>
        </m:d>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r>
                    <m:rPr>
                      <m:nor/>
                    </m:rPr>
                    <w:rPr>
                      <w:rFonts w:asciiTheme="majorBidi" w:hAnsiTheme="majorBidi" w:cstheme="majorBidi"/>
                      <w:b/>
                      <w:sz w:val="24"/>
                      <w:szCs w:val="24"/>
                    </w:rPr>
                    <m:t>0</m:t>
                  </m:r>
                </m:e>
              </m:mr>
              <m:mr>
                <m:e>
                  <m:sSubSup>
                    <m:sSubSupPr>
                      <m:ctrlPr>
                        <w:rPr>
                          <w:rFonts w:ascii="Cambria Math" w:hAnsi="Cambria Math" w:cstheme="majorBidi"/>
                          <w:sz w:val="24"/>
                          <w:szCs w:val="24"/>
                        </w:rPr>
                      </m:ctrlPr>
                    </m:sSubSupPr>
                    <m:e>
                      <m:r>
                        <m:rPr>
                          <m:nor/>
                        </m:rPr>
                        <w:rPr>
                          <w:rFonts w:asciiTheme="majorBidi" w:hAnsiTheme="majorBidi" w:cstheme="majorBidi"/>
                          <w:b/>
                          <w:i/>
                          <w:sz w:val="24"/>
                          <w:szCs w:val="24"/>
                        </w:rPr>
                        <m:t>f</m:t>
                      </m:r>
                    </m:e>
                    <m:sub>
                      <m:r>
                        <m:rPr>
                          <m:nor/>
                        </m:rPr>
                        <w:rPr>
                          <w:rFonts w:asciiTheme="majorBidi" w:hAnsiTheme="majorBidi" w:cstheme="majorBidi"/>
                          <w:i/>
                          <w:sz w:val="24"/>
                          <w:szCs w:val="24"/>
                        </w:rPr>
                        <m:t xml:space="preserve"> i</m:t>
                      </m:r>
                    </m:sub>
                    <m:sup>
                      <m:r>
                        <m:rPr>
                          <m:nor/>
                        </m:rPr>
                        <w:rPr>
                          <w:rFonts w:asciiTheme="majorBidi" w:hAnsiTheme="majorBidi" w:cstheme="majorBidi"/>
                          <w:sz w:val="24"/>
                          <w:szCs w:val="24"/>
                        </w:rPr>
                        <m:t xml:space="preserve">  CNT, react</m:t>
                      </m:r>
                    </m:sup>
                  </m:sSubSup>
                </m:e>
              </m:mr>
            </m:m>
          </m:e>
        </m:d>
      </m:oMath>
    </w:p>
    <w:p w14:paraId="53C6540B" w14:textId="1700AAA6" w:rsidR="00974E4D" w:rsidRDefault="00974E4D">
      <w:pPr>
        <w:pStyle w:val="ad"/>
      </w:pPr>
      <w:r>
        <w:rPr>
          <w:noProof/>
        </w:rPr>
        <w:t>all elements inside the mtrix are not defined</w:t>
      </w:r>
      <w:r>
        <w:rPr>
          <w:rFonts w:hint="cs"/>
          <w:noProof/>
          <w:rtl/>
        </w:rPr>
        <w:t xml:space="preserve"> مهنث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CNT,II</m:t>
            </m:r>
          </m:sup>
        </m:sSubSup>
      </m:oMath>
      <w:r>
        <w:rPr>
          <w:rFonts w:eastAsiaTheme="minorEastAsia" w:hint="cs"/>
          <w:noProof/>
          <w:sz w:val="24"/>
          <w:szCs w:val="24"/>
          <w:rtl/>
        </w:rPr>
        <w:t xml:space="preserve">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CNT,IB</m:t>
            </m:r>
          </m:sup>
        </m:sSubSup>
      </m:oMath>
      <w:r>
        <w:rPr>
          <w:rFonts w:eastAsiaTheme="minorEastAsia" w:hint="cs"/>
          <w:noProof/>
          <w:sz w:val="24"/>
          <w:szCs w:val="24"/>
          <w:rtl/>
        </w:rPr>
        <w:t xml:space="preserve">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CNT,BB</m:t>
            </m:r>
          </m:sup>
        </m:sSubSup>
      </m:oMath>
      <w:r>
        <w:rPr>
          <w:rFonts w:eastAsiaTheme="minorEastAsia" w:hint="cs"/>
          <w:noProof/>
          <w:sz w:val="24"/>
          <w:szCs w:val="24"/>
          <w:rtl/>
        </w:rPr>
        <w:t xml:space="preserve"> </w:t>
      </w:r>
      <m:oMath>
        <m:sSubSup>
          <m:sSubSupPr>
            <m:ctrlPr>
              <w:rPr>
                <w:rFonts w:ascii="Cambria Math" w:hAnsi="Cambria Math" w:cstheme="majorBidi"/>
                <w:i/>
                <w:sz w:val="24"/>
                <w:szCs w:val="24"/>
              </w:rPr>
            </m:ctrlPr>
          </m:sSubSupPr>
          <m:e>
            <m:r>
              <m:rPr>
                <m:nor/>
              </m:rPr>
              <w:rPr>
                <w:rFonts w:asciiTheme="majorBidi" w:hAnsiTheme="majorBidi" w:cstheme="majorBidi"/>
                <w:b/>
                <w:i/>
                <w:sz w:val="24"/>
                <w:szCs w:val="24"/>
              </w:rPr>
              <m:t>K</m:t>
            </m:r>
          </m:e>
          <m:sub>
            <m:r>
              <m:rPr>
                <m:nor/>
              </m:rPr>
              <w:rPr>
                <w:rFonts w:asciiTheme="majorBidi" w:hAnsiTheme="majorBidi" w:cstheme="majorBidi"/>
                <w:i/>
                <w:sz w:val="24"/>
                <w:szCs w:val="24"/>
              </w:rPr>
              <m:t>i</m:t>
            </m:r>
          </m:sub>
          <m:sup>
            <m:r>
              <m:rPr>
                <m:nor/>
              </m:rPr>
              <w:rPr>
                <w:rFonts w:asciiTheme="majorBidi" w:hAnsiTheme="majorBidi" w:cstheme="majorBidi"/>
                <w:sz w:val="24"/>
                <w:szCs w:val="24"/>
              </w:rPr>
              <m:t xml:space="preserve"> CNT,BI</m:t>
            </m:r>
          </m:sup>
        </m:sSubSup>
      </m:oMath>
    </w:p>
  </w:comment>
  <w:comment w:id="3" w:author="Ahmed Rowaey" w:date="2018-12-13T16:15:00Z" w:initials="AR">
    <w:p w14:paraId="4B716F40" w14:textId="73D9C9BB" w:rsidR="00974E4D" w:rsidRDefault="00974E4D">
      <w:pPr>
        <w:pStyle w:val="ad"/>
      </w:pPr>
      <w:r>
        <w:rPr>
          <w:rStyle w:val="ac"/>
        </w:rPr>
        <w:annotationRef/>
      </w:r>
      <w:r>
        <w:rPr>
          <w:noProof/>
        </w:rPr>
        <w:t>What is Ti?</w:t>
      </w:r>
    </w:p>
  </w:comment>
  <w:comment w:id="7" w:author="Ahmed Rowaey" w:date="2018-12-14T01:24:00Z" w:initials="AR">
    <w:p w14:paraId="7CCFAC10" w14:textId="7F0D985F" w:rsidR="00974E4D" w:rsidRDefault="00974E4D">
      <w:pPr>
        <w:pStyle w:val="ad"/>
      </w:pPr>
      <w:r>
        <w:rPr>
          <w:rStyle w:val="ac"/>
        </w:rPr>
        <w:annotationRef/>
      </w:r>
      <w:r>
        <w:rPr>
          <w:noProof/>
        </w:rPr>
        <w:t>For you onsideration.It is a diameter not a radius here.</w:t>
      </w:r>
    </w:p>
  </w:comment>
  <w:comment w:id="8" w:author="Ahmed Rowaey" w:date="2018-12-14T01:25:00Z" w:initials="AR">
    <w:p w14:paraId="66BE86CA" w14:textId="363FE08D" w:rsidR="00974E4D" w:rsidRDefault="00974E4D">
      <w:pPr>
        <w:pStyle w:val="ad"/>
      </w:pPr>
      <w:r>
        <w:rPr>
          <w:rStyle w:val="ac"/>
        </w:rPr>
        <w:annotationRef/>
      </w:r>
      <w:r>
        <w:rPr>
          <w:noProof/>
        </w:rPr>
        <w:t>Refer to table 1</w:t>
      </w:r>
    </w:p>
  </w:comment>
  <w:comment w:id="9" w:author="Ahmed Rowaey" w:date="2018-12-14T16:33:00Z" w:initials="AR">
    <w:p w14:paraId="7FC58480" w14:textId="26DFF29A" w:rsidR="00974E4D" w:rsidRDefault="00974E4D">
      <w:pPr>
        <w:pStyle w:val="ad"/>
      </w:pPr>
      <w:r>
        <w:rPr>
          <w:rStyle w:val="ac"/>
        </w:rPr>
        <w:annotationRef/>
      </w:r>
      <w:r>
        <w:rPr>
          <w:noProof/>
        </w:rPr>
        <w:t>include the boundary conditions</w:t>
      </w:r>
    </w:p>
  </w:comment>
  <w:comment w:id="10" w:author="Ahmed Rowaey" w:date="2018-12-14T10:43:00Z" w:initials="AR">
    <w:p w14:paraId="28DCC8FC" w14:textId="77777777" w:rsidR="00974E4D" w:rsidRDefault="00974E4D">
      <w:pPr>
        <w:pStyle w:val="ad"/>
      </w:pPr>
      <w:r>
        <w:rPr>
          <w:rStyle w:val="ac"/>
        </w:rPr>
        <w:annotationRef/>
      </w:r>
      <w:r>
        <w:rPr>
          <w:noProof/>
        </w:rPr>
        <w:t>we can add both normal FE model and immersed FE model and enlarge the area around the interface</w:t>
      </w:r>
    </w:p>
  </w:comment>
  <w:comment w:id="11" w:author="Ahmed Rowaey" w:date="2018-12-14T11:06:00Z" w:initials="AR">
    <w:p w14:paraId="2F1628E2" w14:textId="1B7C0598" w:rsidR="00974E4D" w:rsidRDefault="00974E4D">
      <w:pPr>
        <w:pStyle w:val="ad"/>
      </w:pPr>
      <w:r>
        <w:rPr>
          <w:rStyle w:val="ac"/>
        </w:rPr>
        <w:annotationRef/>
      </w:r>
      <w:r>
        <w:rPr>
          <w:noProof/>
        </w:rPr>
        <w:t>we can add or mention here the size of each element. width or aspect ratio.</w:t>
      </w:r>
    </w:p>
  </w:comment>
  <w:comment w:id="12" w:author="Ahmed Rowaey" w:date="2018-12-14T11:07:00Z" w:initials="AR">
    <w:p w14:paraId="3ACB0919" w14:textId="4B3F6718" w:rsidR="00974E4D" w:rsidRDefault="00974E4D">
      <w:pPr>
        <w:pStyle w:val="ad"/>
      </w:pPr>
      <w:r>
        <w:rPr>
          <w:rStyle w:val="ac"/>
        </w:rPr>
        <w:annotationRef/>
      </w:r>
      <w:r>
        <w:rPr>
          <w:noProof/>
        </w:rPr>
        <w:t>ADD A FIGURE OF THIS MODEL. i CAN CREATE IT</w:t>
      </w:r>
    </w:p>
  </w:comment>
  <w:comment w:id="13" w:author="Ahmed Rowaey" w:date="2018-12-14T17:32:00Z" w:initials="AR">
    <w:p w14:paraId="1794FD2B" w14:textId="6E24FAE6" w:rsidR="00974E4D" w:rsidRDefault="00974E4D">
      <w:pPr>
        <w:pStyle w:val="ad"/>
      </w:pPr>
      <w:r>
        <w:rPr>
          <w:rStyle w:val="ac"/>
        </w:rPr>
        <w:annotationRef/>
      </w:r>
      <w:r>
        <w:rPr>
          <w:noProof/>
        </w:rPr>
        <w:t>add curves and numbers</w:t>
      </w:r>
    </w:p>
  </w:comment>
  <w:comment w:id="14" w:author="Ahmed Rowaey" w:date="2018-12-15T01:58:00Z" w:initials="AR">
    <w:p w14:paraId="489849BF" w14:textId="356793FC" w:rsidR="00974E4D" w:rsidRDefault="00974E4D">
      <w:pPr>
        <w:pStyle w:val="ad"/>
      </w:pPr>
      <w:r>
        <w:rPr>
          <w:rStyle w:val="ac"/>
        </w:rPr>
        <w:annotationRef/>
      </w:r>
      <w:r>
        <w:rPr>
          <w:noProof/>
        </w:rPr>
        <w:t>check that all volume fractions are represented by vf</w:t>
      </w:r>
    </w:p>
  </w:comment>
  <w:comment w:id="15" w:author="Ahmed Rowaey" w:date="2018-12-16T00:48:00Z" w:initials="AR">
    <w:p w14:paraId="19DFFE25" w14:textId="0CCB1FC7" w:rsidR="00974E4D" w:rsidRDefault="00974E4D">
      <w:pPr>
        <w:pStyle w:val="ad"/>
      </w:pPr>
      <w:r>
        <w:rPr>
          <w:rStyle w:val="ac"/>
        </w:rPr>
        <w:annotationRef/>
      </w:r>
      <w:r>
        <w:rPr>
          <w:noProof/>
        </w:rPr>
        <w:t xml:space="preserve">You need to inclde how did you calculated the elastic modulus. You summed up all forces </w:t>
      </w:r>
    </w:p>
  </w:comment>
  <w:comment w:id="16" w:author="Ahmed Rowaey" w:date="2018-12-15T13:00:00Z" w:initials="AR">
    <w:p w14:paraId="7A9311D6" w14:textId="5D13D5A6" w:rsidR="00974E4D" w:rsidRDefault="00974E4D">
      <w:pPr>
        <w:pStyle w:val="ad"/>
      </w:pPr>
      <w:r>
        <w:rPr>
          <w:rStyle w:val="ac"/>
        </w:rPr>
        <w:annotationRef/>
      </w:r>
      <w:r>
        <w:rPr>
          <w:noProof/>
        </w:rPr>
        <w:t>what do you mena the same size if we used different element type in our anlaysis</w:t>
      </w:r>
    </w:p>
  </w:comment>
  <w:comment w:id="17" w:author="Ahmed Rowaey" w:date="2018-12-15T13:06:00Z" w:initials="AR">
    <w:p w14:paraId="5194E3AF" w14:textId="5D18D2AF" w:rsidR="00974E4D" w:rsidRDefault="00974E4D">
      <w:pPr>
        <w:pStyle w:val="ad"/>
      </w:pPr>
      <w:r>
        <w:rPr>
          <w:rStyle w:val="ac"/>
        </w:rPr>
        <w:annotationRef/>
      </w:r>
      <w:r>
        <w:rPr>
          <w:noProof/>
        </w:rPr>
        <w:t xml:space="preserve">can we add figures for different resolutions </w:t>
      </w:r>
    </w:p>
  </w:comment>
  <w:comment w:id="18" w:author="Ahmed Rowaey" w:date="2018-12-15T18:23:00Z" w:initials="AR">
    <w:p w14:paraId="637EA742" w14:textId="5A6B0506" w:rsidR="00974E4D" w:rsidRDefault="00974E4D">
      <w:pPr>
        <w:pStyle w:val="ad"/>
      </w:pPr>
      <w:r>
        <w:rPr>
          <w:rStyle w:val="ac"/>
        </w:rPr>
        <w:annotationRef/>
      </w:r>
      <w:r>
        <w:rPr>
          <w:noProof/>
        </w:rPr>
        <w:t xml:space="preserve">I thik this figure and previous discussion should include the number of node not the the elements. </w:t>
      </w:r>
    </w:p>
  </w:comment>
  <w:comment w:id="19" w:author="Ahmed Rowaey" w:date="2018-12-16T13:27:00Z" w:initials="AR">
    <w:p w14:paraId="6F4154B6" w14:textId="385BCC58" w:rsidR="00974E4D" w:rsidRDefault="00974E4D">
      <w:pPr>
        <w:pStyle w:val="ad"/>
      </w:pPr>
      <w:r>
        <w:rPr>
          <w:rStyle w:val="ac"/>
        </w:rPr>
        <w:annotationRef/>
      </w:r>
    </w:p>
  </w:comment>
  <w:comment w:id="20" w:author="Ahmed Rowaey" w:date="2018-12-16T14:26:00Z" w:initials="AR">
    <w:p w14:paraId="5FEE57EF" w14:textId="5BF461D5" w:rsidR="00974E4D" w:rsidRDefault="00974E4D">
      <w:pPr>
        <w:pStyle w:val="ad"/>
      </w:pPr>
      <w:r>
        <w:rPr>
          <w:rStyle w:val="ac"/>
        </w:rPr>
        <w:annotationRef/>
      </w:r>
    </w:p>
  </w:comment>
  <w:comment w:id="21" w:author="Ahmed Rowaey" w:date="2018-12-15T20:02:00Z" w:initials="AR">
    <w:p w14:paraId="6EE0C36E" w14:textId="0700D3F3" w:rsidR="00974E4D" w:rsidRDefault="00974E4D">
      <w:pPr>
        <w:pStyle w:val="ad"/>
      </w:pPr>
      <w:r>
        <w:rPr>
          <w:rStyle w:val="ac"/>
        </w:rPr>
        <w:annotationRef/>
      </w:r>
      <w:r>
        <w:rPr>
          <w:noProof/>
        </w:rPr>
        <w:t xml:space="preserve">what is </w:t>
      </w:r>
      <m:oMath>
        <m:r>
          <m:rPr>
            <m:nor/>
          </m:rPr>
          <w:rPr>
            <w:rFonts w:asciiTheme="majorBidi" w:hAnsiTheme="majorBidi" w:cstheme="majorBidi"/>
            <w:b/>
            <w:i/>
            <w:sz w:val="24"/>
          </w:rPr>
          <m:t>δ</m:t>
        </m:r>
        <m:r>
          <m:rPr>
            <m:nor/>
          </m:rPr>
          <w:rPr>
            <w:rFonts w:ascii="Cambria Math" w:hAnsiTheme="majorBidi" w:cstheme="majorBidi"/>
            <w:b/>
            <w:i/>
            <w:noProof/>
            <w:sz w:val="24"/>
          </w:rPr>
          <m:t>? w</m:t>
        </m:r>
      </m:oMath>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C6540B" w15:done="0"/>
  <w15:commentEx w15:paraId="4DFA25FA" w15:done="0"/>
  <w15:commentEx w15:paraId="4B716F40" w15:done="0"/>
  <w15:commentEx w15:paraId="48CAD91D" w15:done="0"/>
  <w15:commentEx w15:paraId="7B53DF84" w15:done="0"/>
  <w15:commentEx w15:paraId="7CCFAC10" w15:done="0"/>
  <w15:commentEx w15:paraId="66BE86CA" w15:done="0"/>
  <w15:commentEx w15:paraId="7FC58480" w15:done="0"/>
  <w15:commentEx w15:paraId="28DCC8FC" w15:done="0"/>
  <w15:commentEx w15:paraId="2F1628E2" w15:done="0"/>
  <w15:commentEx w15:paraId="3ACB0919" w15:done="0"/>
  <w15:commentEx w15:paraId="6D68D6B8" w15:done="0"/>
  <w15:commentEx w15:paraId="1794FD2B" w15:done="0"/>
  <w15:commentEx w15:paraId="489849BF" w15:done="0"/>
  <w15:commentEx w15:paraId="19DFFE25" w15:done="0"/>
  <w15:commentEx w15:paraId="7A9311D6" w15:done="0"/>
  <w15:commentEx w15:paraId="5194E3AF" w15:done="0"/>
  <w15:commentEx w15:paraId="637EA742" w15:done="0"/>
  <w15:commentEx w15:paraId="6F4154B6" w15:done="0"/>
  <w15:commentEx w15:paraId="5FEE57EF" w15:done="0"/>
  <w15:commentEx w15:paraId="6EE0C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C6540B" w16cid:durableId="1FBCF900"/>
  <w16cid:commentId w16cid:paraId="4DFA25FA" w16cid:durableId="1FBD0A78"/>
  <w16cid:commentId w16cid:paraId="4B716F40" w16cid:durableId="1FBD0412"/>
  <w16cid:commentId w16cid:paraId="48CAD91D" w16cid:durableId="1FBD6B33"/>
  <w16cid:commentId w16cid:paraId="7B53DF84" w16cid:durableId="1FBD70FB"/>
  <w16cid:commentId w16cid:paraId="7CCFAC10" w16cid:durableId="1FBD8500"/>
  <w16cid:commentId w16cid:paraId="66BE86CA" w16cid:durableId="1FBE07BE"/>
  <w16cid:commentId w16cid:paraId="7FC58480" w16cid:durableId="1FBEBE96"/>
  <w16cid:commentId w16cid:paraId="28DCC8FC" w16cid:durableId="1FBEBE97"/>
  <w16cid:commentId w16cid:paraId="2F1628E2" w16cid:durableId="1FBE0D42"/>
  <w16cid:commentId w16cid:paraId="3ACB0919" w16cid:durableId="1FBE0D76"/>
  <w16cid:commentId w16cid:paraId="6D68D6B8" w16cid:durableId="1FBDF966"/>
  <w16cid:commentId w16cid:paraId="1794FD2B" w16cid:durableId="1FBE67AE"/>
  <w16cid:commentId w16cid:paraId="489849BF" w16cid:durableId="1FBEDE42"/>
  <w16cid:commentId w16cid:paraId="19DFFE25" w16cid:durableId="1FC01F70"/>
  <w16cid:commentId w16cid:paraId="7A9311D6" w16cid:durableId="1FBF7968"/>
  <w16cid:commentId w16cid:paraId="5194E3AF" w16cid:durableId="1FBF7AC3"/>
  <w16cid:commentId w16cid:paraId="637EA742" w16cid:durableId="1FBFDD10"/>
  <w16cid:commentId w16cid:paraId="6F4154B6" w16cid:durableId="1FC0D14F"/>
  <w16cid:commentId w16cid:paraId="5FEE57EF" w16cid:durableId="1FC0DF03"/>
  <w16cid:commentId w16cid:paraId="6EE0C36E" w16cid:durableId="1FBFDC3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224B43" w14:textId="77777777" w:rsidR="00BA2ECB" w:rsidRDefault="00BA2ECB" w:rsidP="00235ED5">
      <w:pPr>
        <w:spacing w:after="0" w:line="240" w:lineRule="auto"/>
      </w:pPr>
      <w:r>
        <w:separator/>
      </w:r>
    </w:p>
  </w:endnote>
  <w:endnote w:type="continuationSeparator" w:id="0">
    <w:p w14:paraId="7A1077DB" w14:textId="77777777" w:rsidR="00BA2ECB" w:rsidRDefault="00BA2ECB" w:rsidP="00235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dobe 宋体 Std L">
    <w:altName w:val="SimSun"/>
    <w:panose1 w:val="00000000000000000000"/>
    <w:charset w:val="86"/>
    <w:family w:val="roman"/>
    <w:notTrueType/>
    <w:pitch w:val="variable"/>
    <w:sig w:usb0="00000207" w:usb1="0A0F1810" w:usb2="00000016" w:usb3="00000000" w:csb0="00060007"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CORRESAST">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3109261"/>
      <w:docPartObj>
        <w:docPartGallery w:val="Page Numbers (Bottom of Page)"/>
        <w:docPartUnique/>
      </w:docPartObj>
    </w:sdtPr>
    <w:sdtEndPr>
      <w:rPr>
        <w:noProof/>
      </w:rPr>
    </w:sdtEndPr>
    <w:sdtContent>
      <w:p w14:paraId="012166E9" w14:textId="5B0F6516" w:rsidR="00974E4D" w:rsidRDefault="00974E4D">
        <w:pPr>
          <w:pStyle w:val="a4"/>
          <w:jc w:val="center"/>
        </w:pPr>
        <w:r>
          <w:fldChar w:fldCharType="begin"/>
        </w:r>
        <w:r>
          <w:instrText xml:space="preserve"> PAGE   \* MERGEFORMAT </w:instrText>
        </w:r>
        <w:r>
          <w:fldChar w:fldCharType="separate"/>
        </w:r>
        <w:r w:rsidR="003650E9">
          <w:rPr>
            <w:noProof/>
          </w:rPr>
          <w:t>9</w:t>
        </w:r>
        <w:r>
          <w:rPr>
            <w:noProof/>
          </w:rPr>
          <w:fldChar w:fldCharType="end"/>
        </w:r>
      </w:p>
    </w:sdtContent>
  </w:sdt>
  <w:p w14:paraId="3446554A" w14:textId="77777777" w:rsidR="00974E4D" w:rsidRDefault="00974E4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F2A23" w14:textId="6C393673" w:rsidR="00974E4D" w:rsidRPr="00F22AC6" w:rsidRDefault="00974E4D" w:rsidP="00E531BF">
    <w:pPr>
      <w:autoSpaceDE w:val="0"/>
      <w:autoSpaceDN w:val="0"/>
      <w:adjustRightInd w:val="0"/>
      <w:spacing w:after="0" w:line="240" w:lineRule="auto"/>
      <w:rPr>
        <w:rFonts w:ascii="Times New Roman" w:eastAsia="AdvCORRESAST" w:hAnsi="Times New Roman"/>
        <w:color w:val="000000"/>
        <w:sz w:val="24"/>
        <w:szCs w:val="24"/>
        <w:lang w:val="en-IN"/>
      </w:rPr>
    </w:pPr>
    <w:r>
      <w:rPr>
        <w:rFonts w:ascii="Times New Roman" w:eastAsia="AdvCORRESAST" w:hAnsi="Times New Roman" w:hint="cs"/>
        <w:color w:val="000000"/>
        <w:sz w:val="24"/>
        <w:szCs w:val="24"/>
        <w:vertAlign w:val="superscript"/>
        <w:rtl/>
        <w:lang w:val="en-IN"/>
      </w:rPr>
      <w:t>*</w:t>
    </w:r>
    <w:r w:rsidRPr="00F22AC6">
      <w:rPr>
        <w:rFonts w:ascii="Times New Roman" w:eastAsia="AdvCORRESAST" w:hAnsi="Times New Roman"/>
        <w:color w:val="000000"/>
        <w:sz w:val="24"/>
        <w:szCs w:val="24"/>
        <w:lang w:val="en-IN"/>
      </w:rPr>
      <w:t>Corresponding author. Tel.: +1 (416) 978 5741; Fax: +1 (416) 978 7753.</w:t>
    </w:r>
  </w:p>
  <w:p w14:paraId="5CCCCE07" w14:textId="6228FA9B" w:rsidR="00974E4D" w:rsidRDefault="00974E4D" w:rsidP="00E531BF">
    <w:pPr>
      <w:pStyle w:val="a4"/>
    </w:pPr>
    <w:r>
      <w:rPr>
        <w:rFonts w:ascii="Times New Roman" w:eastAsia="AdvCORRESAST" w:hAnsi="Times New Roman" w:hint="cs"/>
        <w:sz w:val="24"/>
        <w:szCs w:val="24"/>
        <w:rtl/>
        <w:lang w:val="en-IN"/>
      </w:rPr>
      <w:t xml:space="preserve"> </w:t>
    </w:r>
    <w:r w:rsidRPr="00F22AC6">
      <w:rPr>
        <w:rFonts w:ascii="Times New Roman" w:eastAsia="AdvCORRESAST" w:hAnsi="Times New Roman"/>
        <w:sz w:val="24"/>
        <w:szCs w:val="24"/>
        <w:lang w:val="en-IN"/>
      </w:rPr>
      <w:t>E-mail address: megu</w:t>
    </w:r>
    <w:r>
      <w:rPr>
        <w:rFonts w:ascii="Times New Roman" w:eastAsia="AdvCORRESAST" w:hAnsi="Times New Roman"/>
        <w:sz w:val="24"/>
        <w:szCs w:val="24"/>
        <w:lang w:val="en-IN"/>
      </w:rPr>
      <w:t>id@mie.utoronto.ca</w:t>
    </w:r>
    <w:r w:rsidRPr="00F22AC6">
      <w:rPr>
        <w:rFonts w:ascii="Times New Roman" w:eastAsia="AdvCORRESAST" w:hAnsi="Times New Roman"/>
        <w:sz w:val="24"/>
        <w:szCs w:val="24"/>
        <w:lang w:val="en-IN"/>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B0649" w14:textId="77777777" w:rsidR="00BA2ECB" w:rsidRDefault="00BA2ECB" w:rsidP="00235ED5">
      <w:pPr>
        <w:spacing w:after="0" w:line="240" w:lineRule="auto"/>
      </w:pPr>
      <w:r>
        <w:separator/>
      </w:r>
    </w:p>
  </w:footnote>
  <w:footnote w:type="continuationSeparator" w:id="0">
    <w:p w14:paraId="03D0F990" w14:textId="77777777" w:rsidR="00BA2ECB" w:rsidRDefault="00BA2ECB" w:rsidP="00235E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E4379"/>
    <w:multiLevelType w:val="hybridMultilevel"/>
    <w:tmpl w:val="7C28909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F624EE0"/>
    <w:multiLevelType w:val="multilevel"/>
    <w:tmpl w:val="7D74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0A24F5"/>
    <w:multiLevelType w:val="multilevel"/>
    <w:tmpl w:val="10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F856F90"/>
    <w:multiLevelType w:val="hybridMultilevel"/>
    <w:tmpl w:val="79D668CE"/>
    <w:lvl w:ilvl="0" w:tplc="04090001">
      <w:start w:val="1"/>
      <w:numFmt w:val="bullet"/>
      <w:lvlText w:val=""/>
      <w:lvlJc w:val="left"/>
      <w:pPr>
        <w:ind w:left="360" w:hanging="360"/>
      </w:pPr>
      <w:rPr>
        <w:rFonts w:ascii="Symbol" w:hAnsi="Symbol"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2ABD4E28"/>
    <w:multiLevelType w:val="multilevel"/>
    <w:tmpl w:val="1009001F"/>
    <w:lvl w:ilvl="0">
      <w:start w:val="1"/>
      <w:numFmt w:val="decimal"/>
      <w:lvlText w:val="%1."/>
      <w:lvlJc w:val="left"/>
      <w:pPr>
        <w:ind w:left="360" w:hanging="360"/>
      </w:pPr>
    </w:lvl>
    <w:lvl w:ilvl="1">
      <w:start w:val="1"/>
      <w:numFmt w:val="decimal"/>
      <w:lvlText w:val="%1.%2."/>
      <w:lvlJc w:val="left"/>
      <w:pPr>
        <w:ind w:left="411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53621D"/>
    <w:multiLevelType w:val="hybridMultilevel"/>
    <w:tmpl w:val="6D1A15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nsid w:val="2F9F2BF1"/>
    <w:multiLevelType w:val="multilevel"/>
    <w:tmpl w:val="1009001F"/>
    <w:lvl w:ilvl="0">
      <w:start w:val="1"/>
      <w:numFmt w:val="decimal"/>
      <w:lvlText w:val="%1."/>
      <w:lvlJc w:val="left"/>
      <w:pPr>
        <w:ind w:left="360" w:hanging="360"/>
      </w:pPr>
    </w:lvl>
    <w:lvl w:ilvl="1">
      <w:start w:val="1"/>
      <w:numFmt w:val="decimal"/>
      <w:lvlText w:val="%1.%2."/>
      <w:lvlJc w:val="left"/>
      <w:pPr>
        <w:ind w:left="411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5A94932"/>
    <w:multiLevelType w:val="hybridMultilevel"/>
    <w:tmpl w:val="FA18FE10"/>
    <w:lvl w:ilvl="0" w:tplc="185861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9B52057"/>
    <w:multiLevelType w:val="hybridMultilevel"/>
    <w:tmpl w:val="B284EE4C"/>
    <w:lvl w:ilvl="0" w:tplc="36C46F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BFF708F"/>
    <w:multiLevelType w:val="multilevel"/>
    <w:tmpl w:val="1009001F"/>
    <w:numStyleLink w:val="Style1"/>
  </w:abstractNum>
  <w:abstractNum w:abstractNumId="10">
    <w:nsid w:val="425A4967"/>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39D1C1C"/>
    <w:multiLevelType w:val="hybridMultilevel"/>
    <w:tmpl w:val="2428931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553C32C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506AC5"/>
    <w:multiLevelType w:val="multilevel"/>
    <w:tmpl w:val="F4E81164"/>
    <w:lvl w:ilvl="0">
      <w:start w:val="1"/>
      <w:numFmt w:val="decimal"/>
      <w:pStyle w:val="1"/>
      <w:lvlText w:val="%1."/>
      <w:lvlJc w:val="left"/>
      <w:pPr>
        <w:ind w:left="425" w:hanging="425"/>
      </w:pPr>
      <w:rPr>
        <w:rFonts w:hint="default"/>
      </w:rPr>
    </w:lvl>
    <w:lvl w:ilvl="1">
      <w:start w:val="1"/>
      <w:numFmt w:val="decimal"/>
      <w:pStyle w:val="2"/>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96F1164"/>
    <w:multiLevelType w:val="hybridMultilevel"/>
    <w:tmpl w:val="27F8A15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6D8B3A85"/>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0"/>
  </w:num>
  <w:num w:numId="3">
    <w:abstractNumId w:val="15"/>
  </w:num>
  <w:num w:numId="4">
    <w:abstractNumId w:val="10"/>
  </w:num>
  <w:num w:numId="5">
    <w:abstractNumId w:val="4"/>
  </w:num>
  <w:num w:numId="6">
    <w:abstractNumId w:val="11"/>
  </w:num>
  <w:num w:numId="7">
    <w:abstractNumId w:val="1"/>
  </w:num>
  <w:num w:numId="8">
    <w:abstractNumId w:val="6"/>
  </w:num>
  <w:num w:numId="9">
    <w:abstractNumId w:val="9"/>
    <w:lvlOverride w:ilvl="0">
      <w:lvl w:ilvl="0">
        <w:start w:val="2"/>
        <w:numFmt w:val="decimal"/>
        <w:lvlText w:val="%1."/>
        <w:lvlJc w:val="left"/>
        <w:pPr>
          <w:ind w:left="990" w:hanging="360"/>
        </w:pPr>
        <w:rPr>
          <w:b/>
        </w:rPr>
      </w:lvl>
    </w:lvlOverride>
    <w:lvlOverride w:ilvl="1">
      <w:lvl w:ilvl="1">
        <w:start w:val="1"/>
        <w:numFmt w:val="decimal"/>
        <w:lvlText w:val="%1.%2."/>
        <w:lvlJc w:val="left"/>
        <w:pPr>
          <w:ind w:left="1422" w:hanging="432"/>
        </w:pPr>
      </w:lvl>
    </w:lvlOverride>
    <w:lvlOverride w:ilvl="2">
      <w:lvl w:ilvl="2">
        <w:start w:val="1"/>
        <w:numFmt w:val="decimal"/>
        <w:lvlText w:val="%1.%2.%3."/>
        <w:lvlJc w:val="left"/>
        <w:pPr>
          <w:ind w:left="1854" w:hanging="504"/>
        </w:pPr>
      </w:lvl>
    </w:lvlOverride>
  </w:num>
  <w:num w:numId="10">
    <w:abstractNumId w:val="2"/>
  </w:num>
  <w:num w:numId="11">
    <w:abstractNumId w:val="12"/>
  </w:num>
  <w:num w:numId="12">
    <w:abstractNumId w:val="14"/>
  </w:num>
  <w:num w:numId="13">
    <w:abstractNumId w:val="3"/>
  </w:num>
  <w:num w:numId="14">
    <w:abstractNumId w:val="13"/>
  </w:num>
  <w:num w:numId="15">
    <w:abstractNumId w:val="7"/>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hmed Rowaey">
    <w15:presenceInfo w15:providerId="Windows Live" w15:userId="8cc7c396c6c88e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D17"/>
    <w:rsid w:val="0000036F"/>
    <w:rsid w:val="00001960"/>
    <w:rsid w:val="00001F9F"/>
    <w:rsid w:val="00002314"/>
    <w:rsid w:val="0000232D"/>
    <w:rsid w:val="00003073"/>
    <w:rsid w:val="00003D87"/>
    <w:rsid w:val="00004ABF"/>
    <w:rsid w:val="00005262"/>
    <w:rsid w:val="000053CB"/>
    <w:rsid w:val="00005517"/>
    <w:rsid w:val="000067CD"/>
    <w:rsid w:val="000072B4"/>
    <w:rsid w:val="0001242B"/>
    <w:rsid w:val="00012B27"/>
    <w:rsid w:val="00012E44"/>
    <w:rsid w:val="00013CB4"/>
    <w:rsid w:val="00014493"/>
    <w:rsid w:val="00014982"/>
    <w:rsid w:val="000149EC"/>
    <w:rsid w:val="00014AE1"/>
    <w:rsid w:val="000150A9"/>
    <w:rsid w:val="00015D02"/>
    <w:rsid w:val="00016927"/>
    <w:rsid w:val="00016FF1"/>
    <w:rsid w:val="0001712A"/>
    <w:rsid w:val="00017712"/>
    <w:rsid w:val="00017D3E"/>
    <w:rsid w:val="00021C42"/>
    <w:rsid w:val="00021CF9"/>
    <w:rsid w:val="000222B1"/>
    <w:rsid w:val="00022D1C"/>
    <w:rsid w:val="00023F7C"/>
    <w:rsid w:val="000242C2"/>
    <w:rsid w:val="00027529"/>
    <w:rsid w:val="00030B81"/>
    <w:rsid w:val="00030DEC"/>
    <w:rsid w:val="00031889"/>
    <w:rsid w:val="00032DD5"/>
    <w:rsid w:val="00032F9C"/>
    <w:rsid w:val="0003334C"/>
    <w:rsid w:val="00034200"/>
    <w:rsid w:val="00034555"/>
    <w:rsid w:val="000346AC"/>
    <w:rsid w:val="00034D1F"/>
    <w:rsid w:val="000355F4"/>
    <w:rsid w:val="00035621"/>
    <w:rsid w:val="00035E17"/>
    <w:rsid w:val="000367BD"/>
    <w:rsid w:val="000378E5"/>
    <w:rsid w:val="000404CC"/>
    <w:rsid w:val="0004145F"/>
    <w:rsid w:val="00044549"/>
    <w:rsid w:val="00045375"/>
    <w:rsid w:val="00045914"/>
    <w:rsid w:val="00046622"/>
    <w:rsid w:val="000468DC"/>
    <w:rsid w:val="0004701A"/>
    <w:rsid w:val="000503F7"/>
    <w:rsid w:val="00050D05"/>
    <w:rsid w:val="00051082"/>
    <w:rsid w:val="000510B3"/>
    <w:rsid w:val="00051306"/>
    <w:rsid w:val="0005163B"/>
    <w:rsid w:val="000519DF"/>
    <w:rsid w:val="00051D7D"/>
    <w:rsid w:val="000529FB"/>
    <w:rsid w:val="0005362E"/>
    <w:rsid w:val="00053F05"/>
    <w:rsid w:val="000540D1"/>
    <w:rsid w:val="00055F9B"/>
    <w:rsid w:val="00056EAA"/>
    <w:rsid w:val="0006049F"/>
    <w:rsid w:val="0006179D"/>
    <w:rsid w:val="00061B12"/>
    <w:rsid w:val="00062209"/>
    <w:rsid w:val="000622C1"/>
    <w:rsid w:val="00062C80"/>
    <w:rsid w:val="00062CF5"/>
    <w:rsid w:val="00064326"/>
    <w:rsid w:val="00065011"/>
    <w:rsid w:val="00065BAA"/>
    <w:rsid w:val="000664CD"/>
    <w:rsid w:val="00066678"/>
    <w:rsid w:val="00066D99"/>
    <w:rsid w:val="000672D0"/>
    <w:rsid w:val="00067A3B"/>
    <w:rsid w:val="00067FA9"/>
    <w:rsid w:val="00071100"/>
    <w:rsid w:val="000712BA"/>
    <w:rsid w:val="00071A8D"/>
    <w:rsid w:val="0007240F"/>
    <w:rsid w:val="00072AAD"/>
    <w:rsid w:val="00072D3F"/>
    <w:rsid w:val="00073ADD"/>
    <w:rsid w:val="0007643F"/>
    <w:rsid w:val="000765C5"/>
    <w:rsid w:val="00077C4C"/>
    <w:rsid w:val="000804D1"/>
    <w:rsid w:val="00080764"/>
    <w:rsid w:val="00080F66"/>
    <w:rsid w:val="000814EB"/>
    <w:rsid w:val="00081D71"/>
    <w:rsid w:val="00082EB0"/>
    <w:rsid w:val="00083310"/>
    <w:rsid w:val="000846F5"/>
    <w:rsid w:val="00085577"/>
    <w:rsid w:val="00086AF0"/>
    <w:rsid w:val="0008769C"/>
    <w:rsid w:val="00087E66"/>
    <w:rsid w:val="0009030E"/>
    <w:rsid w:val="000906B7"/>
    <w:rsid w:val="00090C1D"/>
    <w:rsid w:val="00091095"/>
    <w:rsid w:val="000917AB"/>
    <w:rsid w:val="00093C02"/>
    <w:rsid w:val="00094705"/>
    <w:rsid w:val="000947D0"/>
    <w:rsid w:val="00096D3F"/>
    <w:rsid w:val="00097DD0"/>
    <w:rsid w:val="00097F11"/>
    <w:rsid w:val="000A0873"/>
    <w:rsid w:val="000A0A0C"/>
    <w:rsid w:val="000A0B35"/>
    <w:rsid w:val="000A105C"/>
    <w:rsid w:val="000A1362"/>
    <w:rsid w:val="000A23BF"/>
    <w:rsid w:val="000A2AFB"/>
    <w:rsid w:val="000A3141"/>
    <w:rsid w:val="000A354A"/>
    <w:rsid w:val="000A68A0"/>
    <w:rsid w:val="000A6A69"/>
    <w:rsid w:val="000A6A6F"/>
    <w:rsid w:val="000A7347"/>
    <w:rsid w:val="000A7CC1"/>
    <w:rsid w:val="000B0111"/>
    <w:rsid w:val="000B0A04"/>
    <w:rsid w:val="000B178F"/>
    <w:rsid w:val="000B17DB"/>
    <w:rsid w:val="000B50FC"/>
    <w:rsid w:val="000B5124"/>
    <w:rsid w:val="000B5766"/>
    <w:rsid w:val="000B6655"/>
    <w:rsid w:val="000B667B"/>
    <w:rsid w:val="000B6E07"/>
    <w:rsid w:val="000B7B2C"/>
    <w:rsid w:val="000C0E67"/>
    <w:rsid w:val="000C2376"/>
    <w:rsid w:val="000C287C"/>
    <w:rsid w:val="000C28C1"/>
    <w:rsid w:val="000C2CC6"/>
    <w:rsid w:val="000C4036"/>
    <w:rsid w:val="000C5191"/>
    <w:rsid w:val="000C6796"/>
    <w:rsid w:val="000D17F1"/>
    <w:rsid w:val="000D1C3C"/>
    <w:rsid w:val="000D1FF0"/>
    <w:rsid w:val="000D229F"/>
    <w:rsid w:val="000D435C"/>
    <w:rsid w:val="000D47DB"/>
    <w:rsid w:val="000D4A40"/>
    <w:rsid w:val="000D542D"/>
    <w:rsid w:val="000D721A"/>
    <w:rsid w:val="000E0024"/>
    <w:rsid w:val="000E1336"/>
    <w:rsid w:val="000E233F"/>
    <w:rsid w:val="000E2650"/>
    <w:rsid w:val="000E2DCF"/>
    <w:rsid w:val="000E30AC"/>
    <w:rsid w:val="000E3E86"/>
    <w:rsid w:val="000E57BC"/>
    <w:rsid w:val="000E65BF"/>
    <w:rsid w:val="000E75F3"/>
    <w:rsid w:val="000F005D"/>
    <w:rsid w:val="000F10ED"/>
    <w:rsid w:val="000F3BCE"/>
    <w:rsid w:val="000F5EC5"/>
    <w:rsid w:val="000F6F67"/>
    <w:rsid w:val="000F7142"/>
    <w:rsid w:val="000F7440"/>
    <w:rsid w:val="001000DC"/>
    <w:rsid w:val="00100DF3"/>
    <w:rsid w:val="00100E01"/>
    <w:rsid w:val="00101960"/>
    <w:rsid w:val="00101C0A"/>
    <w:rsid w:val="0010270E"/>
    <w:rsid w:val="001029E8"/>
    <w:rsid w:val="00103226"/>
    <w:rsid w:val="001048AC"/>
    <w:rsid w:val="0010575E"/>
    <w:rsid w:val="00105CFE"/>
    <w:rsid w:val="00106EDC"/>
    <w:rsid w:val="001079BC"/>
    <w:rsid w:val="001101ED"/>
    <w:rsid w:val="0011077C"/>
    <w:rsid w:val="0011178C"/>
    <w:rsid w:val="00114594"/>
    <w:rsid w:val="00114849"/>
    <w:rsid w:val="00114D3A"/>
    <w:rsid w:val="001155CE"/>
    <w:rsid w:val="00115FB2"/>
    <w:rsid w:val="00117428"/>
    <w:rsid w:val="00120A47"/>
    <w:rsid w:val="00120F1F"/>
    <w:rsid w:val="001217DA"/>
    <w:rsid w:val="00122D91"/>
    <w:rsid w:val="00122F2C"/>
    <w:rsid w:val="00123F7C"/>
    <w:rsid w:val="00124BEC"/>
    <w:rsid w:val="00124FA2"/>
    <w:rsid w:val="0012529D"/>
    <w:rsid w:val="001255C1"/>
    <w:rsid w:val="00126A0D"/>
    <w:rsid w:val="00126CF6"/>
    <w:rsid w:val="00127139"/>
    <w:rsid w:val="00127F20"/>
    <w:rsid w:val="00130496"/>
    <w:rsid w:val="00130E80"/>
    <w:rsid w:val="00131855"/>
    <w:rsid w:val="00131F1D"/>
    <w:rsid w:val="00132302"/>
    <w:rsid w:val="00132347"/>
    <w:rsid w:val="001361C3"/>
    <w:rsid w:val="00136385"/>
    <w:rsid w:val="00136641"/>
    <w:rsid w:val="001367B8"/>
    <w:rsid w:val="00137088"/>
    <w:rsid w:val="001373F3"/>
    <w:rsid w:val="00137E33"/>
    <w:rsid w:val="00140311"/>
    <w:rsid w:val="00141396"/>
    <w:rsid w:val="001421F6"/>
    <w:rsid w:val="001423FD"/>
    <w:rsid w:val="00144811"/>
    <w:rsid w:val="001448C6"/>
    <w:rsid w:val="001453F3"/>
    <w:rsid w:val="001473DD"/>
    <w:rsid w:val="00147D43"/>
    <w:rsid w:val="00150BE3"/>
    <w:rsid w:val="00151052"/>
    <w:rsid w:val="00151505"/>
    <w:rsid w:val="0015197C"/>
    <w:rsid w:val="00152BED"/>
    <w:rsid w:val="00153E43"/>
    <w:rsid w:val="001544B5"/>
    <w:rsid w:val="0015468F"/>
    <w:rsid w:val="00154AD4"/>
    <w:rsid w:val="00154E47"/>
    <w:rsid w:val="00155818"/>
    <w:rsid w:val="00155944"/>
    <w:rsid w:val="00156511"/>
    <w:rsid w:val="00156540"/>
    <w:rsid w:val="001579F9"/>
    <w:rsid w:val="00160C79"/>
    <w:rsid w:val="00162022"/>
    <w:rsid w:val="00162585"/>
    <w:rsid w:val="00164CB0"/>
    <w:rsid w:val="001650EA"/>
    <w:rsid w:val="0016520F"/>
    <w:rsid w:val="00165C62"/>
    <w:rsid w:val="00167826"/>
    <w:rsid w:val="00167B98"/>
    <w:rsid w:val="00170B6F"/>
    <w:rsid w:val="0017275A"/>
    <w:rsid w:val="00172A96"/>
    <w:rsid w:val="00173258"/>
    <w:rsid w:val="001756EF"/>
    <w:rsid w:val="001761E1"/>
    <w:rsid w:val="00176C5E"/>
    <w:rsid w:val="00176E10"/>
    <w:rsid w:val="001775D6"/>
    <w:rsid w:val="0017787F"/>
    <w:rsid w:val="00180487"/>
    <w:rsid w:val="00180F9F"/>
    <w:rsid w:val="00181D8D"/>
    <w:rsid w:val="001844D6"/>
    <w:rsid w:val="00184669"/>
    <w:rsid w:val="00184964"/>
    <w:rsid w:val="001852AE"/>
    <w:rsid w:val="00185535"/>
    <w:rsid w:val="0019028A"/>
    <w:rsid w:val="001904C9"/>
    <w:rsid w:val="00190A21"/>
    <w:rsid w:val="00191B9D"/>
    <w:rsid w:val="00191E3C"/>
    <w:rsid w:val="001928D0"/>
    <w:rsid w:val="001931D6"/>
    <w:rsid w:val="00193C7D"/>
    <w:rsid w:val="00193CA9"/>
    <w:rsid w:val="001940A5"/>
    <w:rsid w:val="0019424E"/>
    <w:rsid w:val="00194D1D"/>
    <w:rsid w:val="00195ADA"/>
    <w:rsid w:val="00196416"/>
    <w:rsid w:val="00197690"/>
    <w:rsid w:val="00197D9A"/>
    <w:rsid w:val="001A02CA"/>
    <w:rsid w:val="001A0423"/>
    <w:rsid w:val="001A0CCD"/>
    <w:rsid w:val="001A21F8"/>
    <w:rsid w:val="001A26FA"/>
    <w:rsid w:val="001A3214"/>
    <w:rsid w:val="001A4FDE"/>
    <w:rsid w:val="001A5ABE"/>
    <w:rsid w:val="001A6022"/>
    <w:rsid w:val="001A7159"/>
    <w:rsid w:val="001B1505"/>
    <w:rsid w:val="001B16E6"/>
    <w:rsid w:val="001B2291"/>
    <w:rsid w:val="001B30AC"/>
    <w:rsid w:val="001B34DB"/>
    <w:rsid w:val="001B4915"/>
    <w:rsid w:val="001B4B9F"/>
    <w:rsid w:val="001B6FB9"/>
    <w:rsid w:val="001C0351"/>
    <w:rsid w:val="001C0623"/>
    <w:rsid w:val="001C1415"/>
    <w:rsid w:val="001C181B"/>
    <w:rsid w:val="001C2CC7"/>
    <w:rsid w:val="001C36EE"/>
    <w:rsid w:val="001C4694"/>
    <w:rsid w:val="001C5747"/>
    <w:rsid w:val="001C6A1E"/>
    <w:rsid w:val="001C6ED4"/>
    <w:rsid w:val="001C7B83"/>
    <w:rsid w:val="001D159A"/>
    <w:rsid w:val="001D1868"/>
    <w:rsid w:val="001D1B2E"/>
    <w:rsid w:val="001D2232"/>
    <w:rsid w:val="001D253B"/>
    <w:rsid w:val="001D29FD"/>
    <w:rsid w:val="001D3651"/>
    <w:rsid w:val="001D38F3"/>
    <w:rsid w:val="001D40D8"/>
    <w:rsid w:val="001D454A"/>
    <w:rsid w:val="001D6634"/>
    <w:rsid w:val="001D7E94"/>
    <w:rsid w:val="001E0C03"/>
    <w:rsid w:val="001E2303"/>
    <w:rsid w:val="001E288E"/>
    <w:rsid w:val="001E29B0"/>
    <w:rsid w:val="001E3BAE"/>
    <w:rsid w:val="001E495E"/>
    <w:rsid w:val="001E52FB"/>
    <w:rsid w:val="001E5447"/>
    <w:rsid w:val="001E6617"/>
    <w:rsid w:val="001E69E5"/>
    <w:rsid w:val="001F0D82"/>
    <w:rsid w:val="001F2089"/>
    <w:rsid w:val="001F32DB"/>
    <w:rsid w:val="001F3AA1"/>
    <w:rsid w:val="001F4614"/>
    <w:rsid w:val="001F530D"/>
    <w:rsid w:val="001F580E"/>
    <w:rsid w:val="001F58DF"/>
    <w:rsid w:val="001F699E"/>
    <w:rsid w:val="001F6B23"/>
    <w:rsid w:val="001F7196"/>
    <w:rsid w:val="00201BB6"/>
    <w:rsid w:val="002023B9"/>
    <w:rsid w:val="00202F81"/>
    <w:rsid w:val="00204385"/>
    <w:rsid w:val="00204E96"/>
    <w:rsid w:val="00205FDC"/>
    <w:rsid w:val="00207033"/>
    <w:rsid w:val="00207253"/>
    <w:rsid w:val="00212ADE"/>
    <w:rsid w:val="00213360"/>
    <w:rsid w:val="00213527"/>
    <w:rsid w:val="0021398A"/>
    <w:rsid w:val="002146FF"/>
    <w:rsid w:val="00214F26"/>
    <w:rsid w:val="0021627A"/>
    <w:rsid w:val="00216CDD"/>
    <w:rsid w:val="00216DFF"/>
    <w:rsid w:val="0021726B"/>
    <w:rsid w:val="0021729D"/>
    <w:rsid w:val="00217799"/>
    <w:rsid w:val="00220489"/>
    <w:rsid w:val="002210EC"/>
    <w:rsid w:val="00221663"/>
    <w:rsid w:val="00221EF4"/>
    <w:rsid w:val="00222554"/>
    <w:rsid w:val="00222C78"/>
    <w:rsid w:val="0022319E"/>
    <w:rsid w:val="002241F2"/>
    <w:rsid w:val="00224D69"/>
    <w:rsid w:val="0022554C"/>
    <w:rsid w:val="00225853"/>
    <w:rsid w:val="00226411"/>
    <w:rsid w:val="00226C66"/>
    <w:rsid w:val="0022744E"/>
    <w:rsid w:val="002309F2"/>
    <w:rsid w:val="00233526"/>
    <w:rsid w:val="00233A13"/>
    <w:rsid w:val="00235C9E"/>
    <w:rsid w:val="00235E87"/>
    <w:rsid w:val="00235ED5"/>
    <w:rsid w:val="002360EC"/>
    <w:rsid w:val="00237061"/>
    <w:rsid w:val="002370E1"/>
    <w:rsid w:val="00237A33"/>
    <w:rsid w:val="0024156B"/>
    <w:rsid w:val="002416DC"/>
    <w:rsid w:val="0024194A"/>
    <w:rsid w:val="00243226"/>
    <w:rsid w:val="00244432"/>
    <w:rsid w:val="00244826"/>
    <w:rsid w:val="00245ECE"/>
    <w:rsid w:val="002514F6"/>
    <w:rsid w:val="00253B29"/>
    <w:rsid w:val="00253B8D"/>
    <w:rsid w:val="00254D7E"/>
    <w:rsid w:val="002560F5"/>
    <w:rsid w:val="00257BD0"/>
    <w:rsid w:val="00260200"/>
    <w:rsid w:val="0026030A"/>
    <w:rsid w:val="00260E9C"/>
    <w:rsid w:val="00261D5B"/>
    <w:rsid w:val="002620D6"/>
    <w:rsid w:val="00262C57"/>
    <w:rsid w:val="00263982"/>
    <w:rsid w:val="00264002"/>
    <w:rsid w:val="00264358"/>
    <w:rsid w:val="002644F8"/>
    <w:rsid w:val="00267268"/>
    <w:rsid w:val="00267981"/>
    <w:rsid w:val="002704C1"/>
    <w:rsid w:val="002710D7"/>
    <w:rsid w:val="002711E3"/>
    <w:rsid w:val="00272652"/>
    <w:rsid w:val="00274BFA"/>
    <w:rsid w:val="00277FCD"/>
    <w:rsid w:val="00280F4F"/>
    <w:rsid w:val="00281B61"/>
    <w:rsid w:val="00281C59"/>
    <w:rsid w:val="0028256B"/>
    <w:rsid w:val="0028471C"/>
    <w:rsid w:val="00285B10"/>
    <w:rsid w:val="002864D8"/>
    <w:rsid w:val="00287071"/>
    <w:rsid w:val="002904DC"/>
    <w:rsid w:val="002915E2"/>
    <w:rsid w:val="002917FA"/>
    <w:rsid w:val="00291C6C"/>
    <w:rsid w:val="00291EC7"/>
    <w:rsid w:val="0029307A"/>
    <w:rsid w:val="00294A5F"/>
    <w:rsid w:val="00294E3F"/>
    <w:rsid w:val="00294F36"/>
    <w:rsid w:val="00295A36"/>
    <w:rsid w:val="002960AD"/>
    <w:rsid w:val="002964E9"/>
    <w:rsid w:val="00296C87"/>
    <w:rsid w:val="00296CAE"/>
    <w:rsid w:val="002A0C94"/>
    <w:rsid w:val="002A0E5F"/>
    <w:rsid w:val="002A1A2A"/>
    <w:rsid w:val="002A2C26"/>
    <w:rsid w:val="002A329F"/>
    <w:rsid w:val="002A3A5A"/>
    <w:rsid w:val="002A3D22"/>
    <w:rsid w:val="002A457B"/>
    <w:rsid w:val="002A655F"/>
    <w:rsid w:val="002A672D"/>
    <w:rsid w:val="002A6AC3"/>
    <w:rsid w:val="002A6AFD"/>
    <w:rsid w:val="002A750F"/>
    <w:rsid w:val="002A7BF4"/>
    <w:rsid w:val="002A7C09"/>
    <w:rsid w:val="002B114C"/>
    <w:rsid w:val="002B18E7"/>
    <w:rsid w:val="002B2D0B"/>
    <w:rsid w:val="002B42E2"/>
    <w:rsid w:val="002B442B"/>
    <w:rsid w:val="002B443B"/>
    <w:rsid w:val="002B61CC"/>
    <w:rsid w:val="002B6489"/>
    <w:rsid w:val="002B6B2C"/>
    <w:rsid w:val="002B7795"/>
    <w:rsid w:val="002B77F1"/>
    <w:rsid w:val="002C16D5"/>
    <w:rsid w:val="002C1F71"/>
    <w:rsid w:val="002C22B3"/>
    <w:rsid w:val="002C2B7A"/>
    <w:rsid w:val="002C3C97"/>
    <w:rsid w:val="002C4079"/>
    <w:rsid w:val="002C45B3"/>
    <w:rsid w:val="002C6399"/>
    <w:rsid w:val="002C6478"/>
    <w:rsid w:val="002C71B0"/>
    <w:rsid w:val="002D0A0E"/>
    <w:rsid w:val="002D22B6"/>
    <w:rsid w:val="002D290C"/>
    <w:rsid w:val="002D336F"/>
    <w:rsid w:val="002D3A31"/>
    <w:rsid w:val="002D49CB"/>
    <w:rsid w:val="002D5A40"/>
    <w:rsid w:val="002D6CFA"/>
    <w:rsid w:val="002D74DB"/>
    <w:rsid w:val="002D7B29"/>
    <w:rsid w:val="002E0A60"/>
    <w:rsid w:val="002E0EA8"/>
    <w:rsid w:val="002E10BF"/>
    <w:rsid w:val="002E19BE"/>
    <w:rsid w:val="002E3FDE"/>
    <w:rsid w:val="002E4811"/>
    <w:rsid w:val="002E51B3"/>
    <w:rsid w:val="002E6D7F"/>
    <w:rsid w:val="002F1810"/>
    <w:rsid w:val="002F23EE"/>
    <w:rsid w:val="002F2965"/>
    <w:rsid w:val="002F2CD1"/>
    <w:rsid w:val="002F3590"/>
    <w:rsid w:val="002F3665"/>
    <w:rsid w:val="002F3E4F"/>
    <w:rsid w:val="002F4126"/>
    <w:rsid w:val="002F4338"/>
    <w:rsid w:val="002F4B22"/>
    <w:rsid w:val="002F50E2"/>
    <w:rsid w:val="002F5708"/>
    <w:rsid w:val="00301434"/>
    <w:rsid w:val="00301E1F"/>
    <w:rsid w:val="0030218B"/>
    <w:rsid w:val="00302753"/>
    <w:rsid w:val="00303CBD"/>
    <w:rsid w:val="00303FB6"/>
    <w:rsid w:val="00305372"/>
    <w:rsid w:val="0030553C"/>
    <w:rsid w:val="003069F0"/>
    <w:rsid w:val="003073DE"/>
    <w:rsid w:val="00310293"/>
    <w:rsid w:val="00310F99"/>
    <w:rsid w:val="003110AC"/>
    <w:rsid w:val="00312C0C"/>
    <w:rsid w:val="0031465C"/>
    <w:rsid w:val="00314CCB"/>
    <w:rsid w:val="00315BFD"/>
    <w:rsid w:val="00315C6D"/>
    <w:rsid w:val="00315D0B"/>
    <w:rsid w:val="00317520"/>
    <w:rsid w:val="00320DCA"/>
    <w:rsid w:val="00321828"/>
    <w:rsid w:val="003219F2"/>
    <w:rsid w:val="00326C12"/>
    <w:rsid w:val="003307FA"/>
    <w:rsid w:val="003308E0"/>
    <w:rsid w:val="00330A5A"/>
    <w:rsid w:val="0033253E"/>
    <w:rsid w:val="0033264F"/>
    <w:rsid w:val="00332EB3"/>
    <w:rsid w:val="0033510D"/>
    <w:rsid w:val="00335F38"/>
    <w:rsid w:val="0033619E"/>
    <w:rsid w:val="00337710"/>
    <w:rsid w:val="00343A88"/>
    <w:rsid w:val="00343C3B"/>
    <w:rsid w:val="00343FA6"/>
    <w:rsid w:val="00344B70"/>
    <w:rsid w:val="00344FA7"/>
    <w:rsid w:val="00347758"/>
    <w:rsid w:val="00347B5D"/>
    <w:rsid w:val="00347BC9"/>
    <w:rsid w:val="00350DAD"/>
    <w:rsid w:val="00351359"/>
    <w:rsid w:val="00351614"/>
    <w:rsid w:val="00352730"/>
    <w:rsid w:val="00352A12"/>
    <w:rsid w:val="00353521"/>
    <w:rsid w:val="0035400C"/>
    <w:rsid w:val="003549CD"/>
    <w:rsid w:val="00356316"/>
    <w:rsid w:val="00356B91"/>
    <w:rsid w:val="00357124"/>
    <w:rsid w:val="00361397"/>
    <w:rsid w:val="00361A23"/>
    <w:rsid w:val="00361E4C"/>
    <w:rsid w:val="00361FD0"/>
    <w:rsid w:val="00364979"/>
    <w:rsid w:val="00365060"/>
    <w:rsid w:val="003650E9"/>
    <w:rsid w:val="0036712E"/>
    <w:rsid w:val="00367314"/>
    <w:rsid w:val="00367646"/>
    <w:rsid w:val="00367E74"/>
    <w:rsid w:val="0037116A"/>
    <w:rsid w:val="00371E48"/>
    <w:rsid w:val="00372AAA"/>
    <w:rsid w:val="00372BA6"/>
    <w:rsid w:val="00372E08"/>
    <w:rsid w:val="00374E45"/>
    <w:rsid w:val="00375DF6"/>
    <w:rsid w:val="003778D4"/>
    <w:rsid w:val="00377B9D"/>
    <w:rsid w:val="003824A8"/>
    <w:rsid w:val="0038260F"/>
    <w:rsid w:val="00383FC2"/>
    <w:rsid w:val="003854B1"/>
    <w:rsid w:val="0038558F"/>
    <w:rsid w:val="00385DAE"/>
    <w:rsid w:val="003875E6"/>
    <w:rsid w:val="0039089C"/>
    <w:rsid w:val="00392034"/>
    <w:rsid w:val="00392F4B"/>
    <w:rsid w:val="00393295"/>
    <w:rsid w:val="003935BE"/>
    <w:rsid w:val="003936CF"/>
    <w:rsid w:val="00397C71"/>
    <w:rsid w:val="003A0D59"/>
    <w:rsid w:val="003A0E26"/>
    <w:rsid w:val="003A1A1D"/>
    <w:rsid w:val="003A2024"/>
    <w:rsid w:val="003A23A2"/>
    <w:rsid w:val="003A23F7"/>
    <w:rsid w:val="003A269E"/>
    <w:rsid w:val="003A3DA8"/>
    <w:rsid w:val="003A3E63"/>
    <w:rsid w:val="003A41CD"/>
    <w:rsid w:val="003A4491"/>
    <w:rsid w:val="003A46D7"/>
    <w:rsid w:val="003A4713"/>
    <w:rsid w:val="003A522E"/>
    <w:rsid w:val="003A6072"/>
    <w:rsid w:val="003B2AFC"/>
    <w:rsid w:val="003B31D6"/>
    <w:rsid w:val="003B5346"/>
    <w:rsid w:val="003B5681"/>
    <w:rsid w:val="003B715C"/>
    <w:rsid w:val="003B7276"/>
    <w:rsid w:val="003C0044"/>
    <w:rsid w:val="003C05BA"/>
    <w:rsid w:val="003C0DB9"/>
    <w:rsid w:val="003C25DC"/>
    <w:rsid w:val="003C264E"/>
    <w:rsid w:val="003C2656"/>
    <w:rsid w:val="003C276C"/>
    <w:rsid w:val="003C3447"/>
    <w:rsid w:val="003C40C1"/>
    <w:rsid w:val="003C61C0"/>
    <w:rsid w:val="003C678B"/>
    <w:rsid w:val="003C7060"/>
    <w:rsid w:val="003D2B0B"/>
    <w:rsid w:val="003D2ED6"/>
    <w:rsid w:val="003D3B14"/>
    <w:rsid w:val="003D4CAE"/>
    <w:rsid w:val="003D63D5"/>
    <w:rsid w:val="003D732A"/>
    <w:rsid w:val="003E16F0"/>
    <w:rsid w:val="003E1AD5"/>
    <w:rsid w:val="003E1DBA"/>
    <w:rsid w:val="003E20B7"/>
    <w:rsid w:val="003E2613"/>
    <w:rsid w:val="003E277F"/>
    <w:rsid w:val="003E2AF9"/>
    <w:rsid w:val="003E31C2"/>
    <w:rsid w:val="003E3557"/>
    <w:rsid w:val="003E3AEB"/>
    <w:rsid w:val="003E782B"/>
    <w:rsid w:val="003F21C8"/>
    <w:rsid w:val="003F3369"/>
    <w:rsid w:val="003F46BB"/>
    <w:rsid w:val="003F51AF"/>
    <w:rsid w:val="003F55F2"/>
    <w:rsid w:val="003F61C4"/>
    <w:rsid w:val="003F71D1"/>
    <w:rsid w:val="003F7684"/>
    <w:rsid w:val="00400497"/>
    <w:rsid w:val="00401181"/>
    <w:rsid w:val="00401189"/>
    <w:rsid w:val="004021BD"/>
    <w:rsid w:val="004023DE"/>
    <w:rsid w:val="00402CF5"/>
    <w:rsid w:val="00402E2D"/>
    <w:rsid w:val="00404B06"/>
    <w:rsid w:val="00404D26"/>
    <w:rsid w:val="00405FD9"/>
    <w:rsid w:val="00406211"/>
    <w:rsid w:val="00406517"/>
    <w:rsid w:val="00407B2F"/>
    <w:rsid w:val="00407D9F"/>
    <w:rsid w:val="00412523"/>
    <w:rsid w:val="004129D4"/>
    <w:rsid w:val="0041333E"/>
    <w:rsid w:val="00413A76"/>
    <w:rsid w:val="00414D41"/>
    <w:rsid w:val="00415009"/>
    <w:rsid w:val="004154D9"/>
    <w:rsid w:val="0041579C"/>
    <w:rsid w:val="00415A89"/>
    <w:rsid w:val="00415EDD"/>
    <w:rsid w:val="00416366"/>
    <w:rsid w:val="00416E61"/>
    <w:rsid w:val="004200DA"/>
    <w:rsid w:val="0042031F"/>
    <w:rsid w:val="0042080C"/>
    <w:rsid w:val="00422027"/>
    <w:rsid w:val="00425869"/>
    <w:rsid w:val="004261E8"/>
    <w:rsid w:val="004307B9"/>
    <w:rsid w:val="00430E6F"/>
    <w:rsid w:val="00431023"/>
    <w:rsid w:val="0043266F"/>
    <w:rsid w:val="004326BD"/>
    <w:rsid w:val="00432BE7"/>
    <w:rsid w:val="00432E2D"/>
    <w:rsid w:val="00433F2E"/>
    <w:rsid w:val="00436011"/>
    <w:rsid w:val="0043669A"/>
    <w:rsid w:val="00436D9C"/>
    <w:rsid w:val="00437CD4"/>
    <w:rsid w:val="0044136A"/>
    <w:rsid w:val="004417A7"/>
    <w:rsid w:val="00441B12"/>
    <w:rsid w:val="00441D51"/>
    <w:rsid w:val="0044230C"/>
    <w:rsid w:val="0044245E"/>
    <w:rsid w:val="00442605"/>
    <w:rsid w:val="00442F95"/>
    <w:rsid w:val="00444179"/>
    <w:rsid w:val="00444FC3"/>
    <w:rsid w:val="00445A3D"/>
    <w:rsid w:val="0044636B"/>
    <w:rsid w:val="00446530"/>
    <w:rsid w:val="0044749E"/>
    <w:rsid w:val="00450661"/>
    <w:rsid w:val="00450C26"/>
    <w:rsid w:val="004512C9"/>
    <w:rsid w:val="0045389C"/>
    <w:rsid w:val="00454B66"/>
    <w:rsid w:val="00455D90"/>
    <w:rsid w:val="00456A83"/>
    <w:rsid w:val="00456FA2"/>
    <w:rsid w:val="0045783A"/>
    <w:rsid w:val="00457CD0"/>
    <w:rsid w:val="00457F2F"/>
    <w:rsid w:val="004610FD"/>
    <w:rsid w:val="004617EC"/>
    <w:rsid w:val="004619F5"/>
    <w:rsid w:val="004622A0"/>
    <w:rsid w:val="004622EF"/>
    <w:rsid w:val="0046235C"/>
    <w:rsid w:val="00462891"/>
    <w:rsid w:val="004632BD"/>
    <w:rsid w:val="00464204"/>
    <w:rsid w:val="00464643"/>
    <w:rsid w:val="0046524E"/>
    <w:rsid w:val="0046582C"/>
    <w:rsid w:val="00465998"/>
    <w:rsid w:val="00465C54"/>
    <w:rsid w:val="0046673A"/>
    <w:rsid w:val="00466A75"/>
    <w:rsid w:val="00466D81"/>
    <w:rsid w:val="004676E2"/>
    <w:rsid w:val="00470704"/>
    <w:rsid w:val="0047086C"/>
    <w:rsid w:val="004712ED"/>
    <w:rsid w:val="00471EE8"/>
    <w:rsid w:val="00472902"/>
    <w:rsid w:val="00473009"/>
    <w:rsid w:val="00473FB6"/>
    <w:rsid w:val="00474830"/>
    <w:rsid w:val="0047518E"/>
    <w:rsid w:val="004754CB"/>
    <w:rsid w:val="00475600"/>
    <w:rsid w:val="004763AB"/>
    <w:rsid w:val="004772EE"/>
    <w:rsid w:val="00480948"/>
    <w:rsid w:val="0048181D"/>
    <w:rsid w:val="00482E99"/>
    <w:rsid w:val="004833F9"/>
    <w:rsid w:val="004837E1"/>
    <w:rsid w:val="004841BB"/>
    <w:rsid w:val="00484388"/>
    <w:rsid w:val="004861F4"/>
    <w:rsid w:val="00486811"/>
    <w:rsid w:val="00486897"/>
    <w:rsid w:val="004876A1"/>
    <w:rsid w:val="0049041A"/>
    <w:rsid w:val="00491936"/>
    <w:rsid w:val="00493CF9"/>
    <w:rsid w:val="00495B2E"/>
    <w:rsid w:val="0049683B"/>
    <w:rsid w:val="00496974"/>
    <w:rsid w:val="004976E6"/>
    <w:rsid w:val="004A04A7"/>
    <w:rsid w:val="004A1176"/>
    <w:rsid w:val="004A1954"/>
    <w:rsid w:val="004A1D80"/>
    <w:rsid w:val="004A28B3"/>
    <w:rsid w:val="004A31E1"/>
    <w:rsid w:val="004A3767"/>
    <w:rsid w:val="004A6907"/>
    <w:rsid w:val="004A75F8"/>
    <w:rsid w:val="004B0E55"/>
    <w:rsid w:val="004B14C3"/>
    <w:rsid w:val="004B21E8"/>
    <w:rsid w:val="004B2A17"/>
    <w:rsid w:val="004B3610"/>
    <w:rsid w:val="004B3936"/>
    <w:rsid w:val="004B4494"/>
    <w:rsid w:val="004B4CC9"/>
    <w:rsid w:val="004B59E0"/>
    <w:rsid w:val="004B6499"/>
    <w:rsid w:val="004B6A9D"/>
    <w:rsid w:val="004B6BD3"/>
    <w:rsid w:val="004B7355"/>
    <w:rsid w:val="004B7522"/>
    <w:rsid w:val="004B7A6A"/>
    <w:rsid w:val="004B7D2D"/>
    <w:rsid w:val="004C0EE1"/>
    <w:rsid w:val="004C1213"/>
    <w:rsid w:val="004C1498"/>
    <w:rsid w:val="004C3592"/>
    <w:rsid w:val="004C577D"/>
    <w:rsid w:val="004C5B8F"/>
    <w:rsid w:val="004C7789"/>
    <w:rsid w:val="004C7F65"/>
    <w:rsid w:val="004D0785"/>
    <w:rsid w:val="004D0E50"/>
    <w:rsid w:val="004D17ED"/>
    <w:rsid w:val="004D1ECB"/>
    <w:rsid w:val="004D2E3E"/>
    <w:rsid w:val="004D3290"/>
    <w:rsid w:val="004D3AA7"/>
    <w:rsid w:val="004D46E1"/>
    <w:rsid w:val="004D5678"/>
    <w:rsid w:val="004D5E99"/>
    <w:rsid w:val="004D5F49"/>
    <w:rsid w:val="004D6F06"/>
    <w:rsid w:val="004D74F5"/>
    <w:rsid w:val="004D7AE3"/>
    <w:rsid w:val="004E061B"/>
    <w:rsid w:val="004E0BE1"/>
    <w:rsid w:val="004E1DAC"/>
    <w:rsid w:val="004E238D"/>
    <w:rsid w:val="004E3484"/>
    <w:rsid w:val="004E3CEA"/>
    <w:rsid w:val="004E3FCC"/>
    <w:rsid w:val="004E4028"/>
    <w:rsid w:val="004E40CB"/>
    <w:rsid w:val="004E40FB"/>
    <w:rsid w:val="004E66D6"/>
    <w:rsid w:val="004E674B"/>
    <w:rsid w:val="004F0445"/>
    <w:rsid w:val="004F0938"/>
    <w:rsid w:val="004F160D"/>
    <w:rsid w:val="004F1B15"/>
    <w:rsid w:val="004F2EA7"/>
    <w:rsid w:val="004F37E0"/>
    <w:rsid w:val="004F3CD1"/>
    <w:rsid w:val="004F4500"/>
    <w:rsid w:val="004F4696"/>
    <w:rsid w:val="004F4765"/>
    <w:rsid w:val="004F4B6E"/>
    <w:rsid w:val="004F4B9A"/>
    <w:rsid w:val="004F5173"/>
    <w:rsid w:val="004F6A18"/>
    <w:rsid w:val="004F7091"/>
    <w:rsid w:val="004F7332"/>
    <w:rsid w:val="004F7F0F"/>
    <w:rsid w:val="00506D6C"/>
    <w:rsid w:val="0050709C"/>
    <w:rsid w:val="00507503"/>
    <w:rsid w:val="00507C3A"/>
    <w:rsid w:val="00507EC3"/>
    <w:rsid w:val="00510613"/>
    <w:rsid w:val="00510905"/>
    <w:rsid w:val="005111C1"/>
    <w:rsid w:val="005116A9"/>
    <w:rsid w:val="005123FF"/>
    <w:rsid w:val="00512ED4"/>
    <w:rsid w:val="00513755"/>
    <w:rsid w:val="005150CB"/>
    <w:rsid w:val="00515EE4"/>
    <w:rsid w:val="00515F39"/>
    <w:rsid w:val="00520063"/>
    <w:rsid w:val="0052016C"/>
    <w:rsid w:val="005202F6"/>
    <w:rsid w:val="00521425"/>
    <w:rsid w:val="0052160D"/>
    <w:rsid w:val="005217BB"/>
    <w:rsid w:val="005228E4"/>
    <w:rsid w:val="00522A54"/>
    <w:rsid w:val="005238DB"/>
    <w:rsid w:val="0052432C"/>
    <w:rsid w:val="00524916"/>
    <w:rsid w:val="005251DE"/>
    <w:rsid w:val="0052533D"/>
    <w:rsid w:val="00525554"/>
    <w:rsid w:val="00526203"/>
    <w:rsid w:val="00526B2E"/>
    <w:rsid w:val="00527DDE"/>
    <w:rsid w:val="00530212"/>
    <w:rsid w:val="005305BC"/>
    <w:rsid w:val="00530A83"/>
    <w:rsid w:val="00530C22"/>
    <w:rsid w:val="005310BE"/>
    <w:rsid w:val="00532346"/>
    <w:rsid w:val="005332AE"/>
    <w:rsid w:val="00533A32"/>
    <w:rsid w:val="00533AA4"/>
    <w:rsid w:val="00534549"/>
    <w:rsid w:val="00535200"/>
    <w:rsid w:val="0053545F"/>
    <w:rsid w:val="00535FC4"/>
    <w:rsid w:val="0053799E"/>
    <w:rsid w:val="005407C8"/>
    <w:rsid w:val="00540F64"/>
    <w:rsid w:val="0054112D"/>
    <w:rsid w:val="00542396"/>
    <w:rsid w:val="00542492"/>
    <w:rsid w:val="005430DC"/>
    <w:rsid w:val="00543A2B"/>
    <w:rsid w:val="005444D4"/>
    <w:rsid w:val="00544A99"/>
    <w:rsid w:val="005471DE"/>
    <w:rsid w:val="00547974"/>
    <w:rsid w:val="005503CD"/>
    <w:rsid w:val="00551433"/>
    <w:rsid w:val="0055144C"/>
    <w:rsid w:val="005516C0"/>
    <w:rsid w:val="00551D0C"/>
    <w:rsid w:val="00554663"/>
    <w:rsid w:val="00554ED5"/>
    <w:rsid w:val="00555754"/>
    <w:rsid w:val="005568E4"/>
    <w:rsid w:val="005575B3"/>
    <w:rsid w:val="005576D8"/>
    <w:rsid w:val="00560A5D"/>
    <w:rsid w:val="005624BF"/>
    <w:rsid w:val="005646F5"/>
    <w:rsid w:val="00565D38"/>
    <w:rsid w:val="00566E62"/>
    <w:rsid w:val="00567550"/>
    <w:rsid w:val="00570D3B"/>
    <w:rsid w:val="00571F21"/>
    <w:rsid w:val="00573F72"/>
    <w:rsid w:val="00577959"/>
    <w:rsid w:val="00577C7A"/>
    <w:rsid w:val="00577CBD"/>
    <w:rsid w:val="005810DB"/>
    <w:rsid w:val="00582786"/>
    <w:rsid w:val="005838E4"/>
    <w:rsid w:val="00585A25"/>
    <w:rsid w:val="00586F08"/>
    <w:rsid w:val="00587F60"/>
    <w:rsid w:val="00591246"/>
    <w:rsid w:val="00591909"/>
    <w:rsid w:val="00592026"/>
    <w:rsid w:val="005959DC"/>
    <w:rsid w:val="00596B84"/>
    <w:rsid w:val="00597126"/>
    <w:rsid w:val="00597FEB"/>
    <w:rsid w:val="005A0165"/>
    <w:rsid w:val="005A1178"/>
    <w:rsid w:val="005A1848"/>
    <w:rsid w:val="005A23F8"/>
    <w:rsid w:val="005A30F5"/>
    <w:rsid w:val="005A3BFD"/>
    <w:rsid w:val="005A4B7D"/>
    <w:rsid w:val="005A6FC4"/>
    <w:rsid w:val="005A712C"/>
    <w:rsid w:val="005A77EC"/>
    <w:rsid w:val="005B1F3E"/>
    <w:rsid w:val="005B280F"/>
    <w:rsid w:val="005B43D4"/>
    <w:rsid w:val="005B5CA3"/>
    <w:rsid w:val="005B639F"/>
    <w:rsid w:val="005B75AD"/>
    <w:rsid w:val="005B75DA"/>
    <w:rsid w:val="005C0EBE"/>
    <w:rsid w:val="005C0FEB"/>
    <w:rsid w:val="005C15D2"/>
    <w:rsid w:val="005C1B45"/>
    <w:rsid w:val="005C1F96"/>
    <w:rsid w:val="005C2787"/>
    <w:rsid w:val="005C29B1"/>
    <w:rsid w:val="005C4966"/>
    <w:rsid w:val="005C50CF"/>
    <w:rsid w:val="005C53A2"/>
    <w:rsid w:val="005C5F15"/>
    <w:rsid w:val="005C6577"/>
    <w:rsid w:val="005C67FE"/>
    <w:rsid w:val="005C6F3C"/>
    <w:rsid w:val="005C73FD"/>
    <w:rsid w:val="005C79D4"/>
    <w:rsid w:val="005C7A59"/>
    <w:rsid w:val="005D1E67"/>
    <w:rsid w:val="005D24D8"/>
    <w:rsid w:val="005D3D70"/>
    <w:rsid w:val="005D3DD0"/>
    <w:rsid w:val="005D4709"/>
    <w:rsid w:val="005D4FAA"/>
    <w:rsid w:val="005D5034"/>
    <w:rsid w:val="005D54D5"/>
    <w:rsid w:val="005D5573"/>
    <w:rsid w:val="005D6762"/>
    <w:rsid w:val="005D7A55"/>
    <w:rsid w:val="005D7CEF"/>
    <w:rsid w:val="005E078B"/>
    <w:rsid w:val="005E083C"/>
    <w:rsid w:val="005E0ADB"/>
    <w:rsid w:val="005E1858"/>
    <w:rsid w:val="005E1D18"/>
    <w:rsid w:val="005E239E"/>
    <w:rsid w:val="005E30F7"/>
    <w:rsid w:val="005E33A8"/>
    <w:rsid w:val="005E3747"/>
    <w:rsid w:val="005E3AAF"/>
    <w:rsid w:val="005E42EE"/>
    <w:rsid w:val="005E6159"/>
    <w:rsid w:val="005E6C47"/>
    <w:rsid w:val="005F0661"/>
    <w:rsid w:val="005F0A0B"/>
    <w:rsid w:val="005F1BAF"/>
    <w:rsid w:val="005F256A"/>
    <w:rsid w:val="005F368D"/>
    <w:rsid w:val="005F386E"/>
    <w:rsid w:val="005F3872"/>
    <w:rsid w:val="005F5F32"/>
    <w:rsid w:val="005F62B9"/>
    <w:rsid w:val="005F6554"/>
    <w:rsid w:val="005F6D2D"/>
    <w:rsid w:val="005F7A30"/>
    <w:rsid w:val="00600FBE"/>
    <w:rsid w:val="00600FCA"/>
    <w:rsid w:val="00601283"/>
    <w:rsid w:val="00601E8D"/>
    <w:rsid w:val="00602FB8"/>
    <w:rsid w:val="006046CB"/>
    <w:rsid w:val="006048C4"/>
    <w:rsid w:val="00607F6C"/>
    <w:rsid w:val="00610757"/>
    <w:rsid w:val="00611391"/>
    <w:rsid w:val="00611AF7"/>
    <w:rsid w:val="00611DCC"/>
    <w:rsid w:val="006126FD"/>
    <w:rsid w:val="006132CA"/>
    <w:rsid w:val="0061543C"/>
    <w:rsid w:val="00615CC5"/>
    <w:rsid w:val="00616078"/>
    <w:rsid w:val="00616B76"/>
    <w:rsid w:val="00617977"/>
    <w:rsid w:val="00617A21"/>
    <w:rsid w:val="00617AAA"/>
    <w:rsid w:val="00620451"/>
    <w:rsid w:val="00620846"/>
    <w:rsid w:val="006209FD"/>
    <w:rsid w:val="00620E21"/>
    <w:rsid w:val="0062136F"/>
    <w:rsid w:val="0062161E"/>
    <w:rsid w:val="00621A7F"/>
    <w:rsid w:val="0062379A"/>
    <w:rsid w:val="0062404F"/>
    <w:rsid w:val="006250BC"/>
    <w:rsid w:val="00625247"/>
    <w:rsid w:val="0062554D"/>
    <w:rsid w:val="00626403"/>
    <w:rsid w:val="00627482"/>
    <w:rsid w:val="00630A52"/>
    <w:rsid w:val="00631F3B"/>
    <w:rsid w:val="006326C7"/>
    <w:rsid w:val="00633262"/>
    <w:rsid w:val="006332AF"/>
    <w:rsid w:val="00633D74"/>
    <w:rsid w:val="00634EE7"/>
    <w:rsid w:val="006358B4"/>
    <w:rsid w:val="00636DFE"/>
    <w:rsid w:val="006406F5"/>
    <w:rsid w:val="006420A0"/>
    <w:rsid w:val="0064247C"/>
    <w:rsid w:val="006431D2"/>
    <w:rsid w:val="006440CE"/>
    <w:rsid w:val="00644A36"/>
    <w:rsid w:val="006454D2"/>
    <w:rsid w:val="0064590C"/>
    <w:rsid w:val="00645EB8"/>
    <w:rsid w:val="00646406"/>
    <w:rsid w:val="00647841"/>
    <w:rsid w:val="006501E2"/>
    <w:rsid w:val="00650508"/>
    <w:rsid w:val="00650E48"/>
    <w:rsid w:val="0065167E"/>
    <w:rsid w:val="0065262A"/>
    <w:rsid w:val="006528BD"/>
    <w:rsid w:val="006535C4"/>
    <w:rsid w:val="00654FC4"/>
    <w:rsid w:val="0065640E"/>
    <w:rsid w:val="00660590"/>
    <w:rsid w:val="00660630"/>
    <w:rsid w:val="006617BC"/>
    <w:rsid w:val="00661C46"/>
    <w:rsid w:val="00662F28"/>
    <w:rsid w:val="00664757"/>
    <w:rsid w:val="006655E2"/>
    <w:rsid w:val="006657B2"/>
    <w:rsid w:val="006664AC"/>
    <w:rsid w:val="006665D0"/>
    <w:rsid w:val="00667B49"/>
    <w:rsid w:val="00667B7C"/>
    <w:rsid w:val="00670AED"/>
    <w:rsid w:val="00671C1C"/>
    <w:rsid w:val="00672D47"/>
    <w:rsid w:val="00673676"/>
    <w:rsid w:val="00673E14"/>
    <w:rsid w:val="006747C8"/>
    <w:rsid w:val="006749F1"/>
    <w:rsid w:val="0067600C"/>
    <w:rsid w:val="00676382"/>
    <w:rsid w:val="00676389"/>
    <w:rsid w:val="00677A47"/>
    <w:rsid w:val="00682D65"/>
    <w:rsid w:val="00683783"/>
    <w:rsid w:val="00683D1E"/>
    <w:rsid w:val="00685290"/>
    <w:rsid w:val="006852D3"/>
    <w:rsid w:val="006900E5"/>
    <w:rsid w:val="006905EE"/>
    <w:rsid w:val="00690646"/>
    <w:rsid w:val="00691360"/>
    <w:rsid w:val="00691756"/>
    <w:rsid w:val="00692061"/>
    <w:rsid w:val="0069215F"/>
    <w:rsid w:val="00692735"/>
    <w:rsid w:val="00692E6E"/>
    <w:rsid w:val="0069659C"/>
    <w:rsid w:val="0069698F"/>
    <w:rsid w:val="00696B64"/>
    <w:rsid w:val="00696D61"/>
    <w:rsid w:val="00697D7F"/>
    <w:rsid w:val="00697EDF"/>
    <w:rsid w:val="006A1463"/>
    <w:rsid w:val="006A17E9"/>
    <w:rsid w:val="006A21BF"/>
    <w:rsid w:val="006A2220"/>
    <w:rsid w:val="006A4CED"/>
    <w:rsid w:val="006B0B8D"/>
    <w:rsid w:val="006B17DF"/>
    <w:rsid w:val="006B1DA3"/>
    <w:rsid w:val="006B37F6"/>
    <w:rsid w:val="006B38C4"/>
    <w:rsid w:val="006B3A34"/>
    <w:rsid w:val="006B3E2B"/>
    <w:rsid w:val="006B4004"/>
    <w:rsid w:val="006B41CE"/>
    <w:rsid w:val="006B4283"/>
    <w:rsid w:val="006B49EA"/>
    <w:rsid w:val="006B66E0"/>
    <w:rsid w:val="006B6C7B"/>
    <w:rsid w:val="006C0EA0"/>
    <w:rsid w:val="006C1978"/>
    <w:rsid w:val="006C1D05"/>
    <w:rsid w:val="006C232A"/>
    <w:rsid w:val="006C6E2E"/>
    <w:rsid w:val="006C6FAC"/>
    <w:rsid w:val="006D04C9"/>
    <w:rsid w:val="006D18A4"/>
    <w:rsid w:val="006D1DCA"/>
    <w:rsid w:val="006D2CB4"/>
    <w:rsid w:val="006D4E12"/>
    <w:rsid w:val="006D592E"/>
    <w:rsid w:val="006D7356"/>
    <w:rsid w:val="006D7542"/>
    <w:rsid w:val="006E0343"/>
    <w:rsid w:val="006E1142"/>
    <w:rsid w:val="006E11C5"/>
    <w:rsid w:val="006E134B"/>
    <w:rsid w:val="006E1BF2"/>
    <w:rsid w:val="006E2A2F"/>
    <w:rsid w:val="006E2D2B"/>
    <w:rsid w:val="006E3560"/>
    <w:rsid w:val="006E4B35"/>
    <w:rsid w:val="006E6474"/>
    <w:rsid w:val="006E6514"/>
    <w:rsid w:val="006E6F9D"/>
    <w:rsid w:val="006E7345"/>
    <w:rsid w:val="006F00FB"/>
    <w:rsid w:val="006F5880"/>
    <w:rsid w:val="006F5DF1"/>
    <w:rsid w:val="006F609F"/>
    <w:rsid w:val="006F79C4"/>
    <w:rsid w:val="00700B40"/>
    <w:rsid w:val="00701128"/>
    <w:rsid w:val="007056EF"/>
    <w:rsid w:val="00705938"/>
    <w:rsid w:val="00705F47"/>
    <w:rsid w:val="00706284"/>
    <w:rsid w:val="0070720D"/>
    <w:rsid w:val="007075FB"/>
    <w:rsid w:val="00707718"/>
    <w:rsid w:val="00707DC4"/>
    <w:rsid w:val="00707E85"/>
    <w:rsid w:val="00710449"/>
    <w:rsid w:val="00710877"/>
    <w:rsid w:val="00710B46"/>
    <w:rsid w:val="00710CCF"/>
    <w:rsid w:val="00712F18"/>
    <w:rsid w:val="00713508"/>
    <w:rsid w:val="00713D28"/>
    <w:rsid w:val="007149DA"/>
    <w:rsid w:val="00715543"/>
    <w:rsid w:val="00715D91"/>
    <w:rsid w:val="007163FA"/>
    <w:rsid w:val="007168D2"/>
    <w:rsid w:val="00717E84"/>
    <w:rsid w:val="00720AD8"/>
    <w:rsid w:val="007225B9"/>
    <w:rsid w:val="007229CF"/>
    <w:rsid w:val="00722C3F"/>
    <w:rsid w:val="00722C9B"/>
    <w:rsid w:val="007234E3"/>
    <w:rsid w:val="00723519"/>
    <w:rsid w:val="007240E6"/>
    <w:rsid w:val="0072437A"/>
    <w:rsid w:val="007248E9"/>
    <w:rsid w:val="007249AB"/>
    <w:rsid w:val="00724EEE"/>
    <w:rsid w:val="007252C6"/>
    <w:rsid w:val="0072667F"/>
    <w:rsid w:val="00727BDB"/>
    <w:rsid w:val="00730413"/>
    <w:rsid w:val="00730BED"/>
    <w:rsid w:val="00731616"/>
    <w:rsid w:val="00731AB4"/>
    <w:rsid w:val="007354C9"/>
    <w:rsid w:val="007421AB"/>
    <w:rsid w:val="007422D7"/>
    <w:rsid w:val="0074265D"/>
    <w:rsid w:val="0074331F"/>
    <w:rsid w:val="007438E1"/>
    <w:rsid w:val="00743BF3"/>
    <w:rsid w:val="007443E1"/>
    <w:rsid w:val="0074442F"/>
    <w:rsid w:val="007448F3"/>
    <w:rsid w:val="00746B0C"/>
    <w:rsid w:val="00746D0A"/>
    <w:rsid w:val="007502C2"/>
    <w:rsid w:val="007504A0"/>
    <w:rsid w:val="00750F05"/>
    <w:rsid w:val="00751093"/>
    <w:rsid w:val="00751380"/>
    <w:rsid w:val="00751C55"/>
    <w:rsid w:val="00751F61"/>
    <w:rsid w:val="007526F9"/>
    <w:rsid w:val="00752993"/>
    <w:rsid w:val="00752A17"/>
    <w:rsid w:val="00753490"/>
    <w:rsid w:val="007537C7"/>
    <w:rsid w:val="00753AF8"/>
    <w:rsid w:val="00754535"/>
    <w:rsid w:val="0075470C"/>
    <w:rsid w:val="00754964"/>
    <w:rsid w:val="00754A0F"/>
    <w:rsid w:val="0075662D"/>
    <w:rsid w:val="007574BE"/>
    <w:rsid w:val="00757791"/>
    <w:rsid w:val="007601D6"/>
    <w:rsid w:val="007607EB"/>
    <w:rsid w:val="0076110E"/>
    <w:rsid w:val="00761AD2"/>
    <w:rsid w:val="0076387B"/>
    <w:rsid w:val="007639A0"/>
    <w:rsid w:val="00764C67"/>
    <w:rsid w:val="0076534C"/>
    <w:rsid w:val="00765D74"/>
    <w:rsid w:val="00766683"/>
    <w:rsid w:val="0076679A"/>
    <w:rsid w:val="00767F56"/>
    <w:rsid w:val="007709A5"/>
    <w:rsid w:val="0077261B"/>
    <w:rsid w:val="007727A7"/>
    <w:rsid w:val="00774FE6"/>
    <w:rsid w:val="0078127C"/>
    <w:rsid w:val="0078157A"/>
    <w:rsid w:val="00781A08"/>
    <w:rsid w:val="00781A3D"/>
    <w:rsid w:val="0078350F"/>
    <w:rsid w:val="00783BB1"/>
    <w:rsid w:val="00785229"/>
    <w:rsid w:val="00786A3B"/>
    <w:rsid w:val="00786A8D"/>
    <w:rsid w:val="0078746E"/>
    <w:rsid w:val="00790AB8"/>
    <w:rsid w:val="00791063"/>
    <w:rsid w:val="0079135C"/>
    <w:rsid w:val="0079149B"/>
    <w:rsid w:val="00791B3D"/>
    <w:rsid w:val="007948D2"/>
    <w:rsid w:val="007951BC"/>
    <w:rsid w:val="007953D2"/>
    <w:rsid w:val="00795B20"/>
    <w:rsid w:val="007962D7"/>
    <w:rsid w:val="0079659E"/>
    <w:rsid w:val="007968BC"/>
    <w:rsid w:val="00796A0E"/>
    <w:rsid w:val="00796FC4"/>
    <w:rsid w:val="00797A99"/>
    <w:rsid w:val="007A059A"/>
    <w:rsid w:val="007A0848"/>
    <w:rsid w:val="007A10A0"/>
    <w:rsid w:val="007A1CA1"/>
    <w:rsid w:val="007A3046"/>
    <w:rsid w:val="007A51F4"/>
    <w:rsid w:val="007A6E9E"/>
    <w:rsid w:val="007A7D09"/>
    <w:rsid w:val="007B0D26"/>
    <w:rsid w:val="007B1232"/>
    <w:rsid w:val="007B13D6"/>
    <w:rsid w:val="007B1950"/>
    <w:rsid w:val="007B291E"/>
    <w:rsid w:val="007B29A8"/>
    <w:rsid w:val="007B2BB0"/>
    <w:rsid w:val="007B3C9C"/>
    <w:rsid w:val="007B4929"/>
    <w:rsid w:val="007B4E5D"/>
    <w:rsid w:val="007B563E"/>
    <w:rsid w:val="007B5720"/>
    <w:rsid w:val="007B5772"/>
    <w:rsid w:val="007B5F56"/>
    <w:rsid w:val="007B5FBF"/>
    <w:rsid w:val="007B77EC"/>
    <w:rsid w:val="007C038F"/>
    <w:rsid w:val="007C351E"/>
    <w:rsid w:val="007C45D6"/>
    <w:rsid w:val="007C4E0A"/>
    <w:rsid w:val="007C589A"/>
    <w:rsid w:val="007C5F31"/>
    <w:rsid w:val="007C75C4"/>
    <w:rsid w:val="007D08AB"/>
    <w:rsid w:val="007D25F3"/>
    <w:rsid w:val="007D299A"/>
    <w:rsid w:val="007D33C9"/>
    <w:rsid w:val="007D4975"/>
    <w:rsid w:val="007E0131"/>
    <w:rsid w:val="007E0513"/>
    <w:rsid w:val="007E0B2F"/>
    <w:rsid w:val="007E22A2"/>
    <w:rsid w:val="007E2E89"/>
    <w:rsid w:val="007E53B8"/>
    <w:rsid w:val="007E579C"/>
    <w:rsid w:val="007E6120"/>
    <w:rsid w:val="007E7B20"/>
    <w:rsid w:val="007F1666"/>
    <w:rsid w:val="007F1B4B"/>
    <w:rsid w:val="007F3270"/>
    <w:rsid w:val="00800DAE"/>
    <w:rsid w:val="00801341"/>
    <w:rsid w:val="008019CB"/>
    <w:rsid w:val="00801DE1"/>
    <w:rsid w:val="00801F3D"/>
    <w:rsid w:val="008023FB"/>
    <w:rsid w:val="008025B1"/>
    <w:rsid w:val="00802955"/>
    <w:rsid w:val="0080304A"/>
    <w:rsid w:val="008040E3"/>
    <w:rsid w:val="0080427D"/>
    <w:rsid w:val="0080493C"/>
    <w:rsid w:val="00804A0E"/>
    <w:rsid w:val="00807823"/>
    <w:rsid w:val="00807845"/>
    <w:rsid w:val="00810722"/>
    <w:rsid w:val="008122BD"/>
    <w:rsid w:val="00813AEF"/>
    <w:rsid w:val="00815D35"/>
    <w:rsid w:val="0081713C"/>
    <w:rsid w:val="008206EC"/>
    <w:rsid w:val="00820BF0"/>
    <w:rsid w:val="00820EE6"/>
    <w:rsid w:val="008219D0"/>
    <w:rsid w:val="00822F8D"/>
    <w:rsid w:val="008230B6"/>
    <w:rsid w:val="00823398"/>
    <w:rsid w:val="00823FA3"/>
    <w:rsid w:val="008273AC"/>
    <w:rsid w:val="008274C6"/>
    <w:rsid w:val="00827BDA"/>
    <w:rsid w:val="00831195"/>
    <w:rsid w:val="008326D4"/>
    <w:rsid w:val="00833465"/>
    <w:rsid w:val="00833D0E"/>
    <w:rsid w:val="00834E7E"/>
    <w:rsid w:val="008362A7"/>
    <w:rsid w:val="00836F2E"/>
    <w:rsid w:val="00840AD6"/>
    <w:rsid w:val="00840D9B"/>
    <w:rsid w:val="008419A0"/>
    <w:rsid w:val="00841B51"/>
    <w:rsid w:val="00842F6E"/>
    <w:rsid w:val="0084424D"/>
    <w:rsid w:val="0084432B"/>
    <w:rsid w:val="0084546B"/>
    <w:rsid w:val="008464B8"/>
    <w:rsid w:val="00847A10"/>
    <w:rsid w:val="0085045D"/>
    <w:rsid w:val="00850510"/>
    <w:rsid w:val="00850EA5"/>
    <w:rsid w:val="00851FE5"/>
    <w:rsid w:val="00852A92"/>
    <w:rsid w:val="00852D28"/>
    <w:rsid w:val="00852E78"/>
    <w:rsid w:val="00854149"/>
    <w:rsid w:val="00854BBE"/>
    <w:rsid w:val="00855AA3"/>
    <w:rsid w:val="00856D0A"/>
    <w:rsid w:val="00857B85"/>
    <w:rsid w:val="00857BD6"/>
    <w:rsid w:val="0086000C"/>
    <w:rsid w:val="00860B4D"/>
    <w:rsid w:val="00860BD9"/>
    <w:rsid w:val="008614C2"/>
    <w:rsid w:val="00864249"/>
    <w:rsid w:val="00864C9D"/>
    <w:rsid w:val="008655FA"/>
    <w:rsid w:val="00865986"/>
    <w:rsid w:val="00866DBC"/>
    <w:rsid w:val="00867886"/>
    <w:rsid w:val="00867A10"/>
    <w:rsid w:val="00870A37"/>
    <w:rsid w:val="00871519"/>
    <w:rsid w:val="008732CE"/>
    <w:rsid w:val="008739B1"/>
    <w:rsid w:val="00873A98"/>
    <w:rsid w:val="00873E85"/>
    <w:rsid w:val="00875409"/>
    <w:rsid w:val="008760DB"/>
    <w:rsid w:val="00876B01"/>
    <w:rsid w:val="008810D2"/>
    <w:rsid w:val="00881CC0"/>
    <w:rsid w:val="008830EA"/>
    <w:rsid w:val="00883954"/>
    <w:rsid w:val="00885A3D"/>
    <w:rsid w:val="00887530"/>
    <w:rsid w:val="00890870"/>
    <w:rsid w:val="00890F4E"/>
    <w:rsid w:val="00890FC7"/>
    <w:rsid w:val="00892240"/>
    <w:rsid w:val="008924B1"/>
    <w:rsid w:val="00892D50"/>
    <w:rsid w:val="00893F12"/>
    <w:rsid w:val="008951E4"/>
    <w:rsid w:val="008954AA"/>
    <w:rsid w:val="00897CA5"/>
    <w:rsid w:val="008A080D"/>
    <w:rsid w:val="008A4152"/>
    <w:rsid w:val="008A4C96"/>
    <w:rsid w:val="008A538C"/>
    <w:rsid w:val="008A5B3F"/>
    <w:rsid w:val="008A5D60"/>
    <w:rsid w:val="008A6D17"/>
    <w:rsid w:val="008A70F5"/>
    <w:rsid w:val="008A744D"/>
    <w:rsid w:val="008B0CD8"/>
    <w:rsid w:val="008B147A"/>
    <w:rsid w:val="008B19E9"/>
    <w:rsid w:val="008B1A73"/>
    <w:rsid w:val="008B260A"/>
    <w:rsid w:val="008B2E0C"/>
    <w:rsid w:val="008B34BC"/>
    <w:rsid w:val="008B40AC"/>
    <w:rsid w:val="008B4A24"/>
    <w:rsid w:val="008B520B"/>
    <w:rsid w:val="008B746E"/>
    <w:rsid w:val="008B7908"/>
    <w:rsid w:val="008C0707"/>
    <w:rsid w:val="008C109A"/>
    <w:rsid w:val="008C2600"/>
    <w:rsid w:val="008C2752"/>
    <w:rsid w:val="008C3195"/>
    <w:rsid w:val="008C32A7"/>
    <w:rsid w:val="008C442C"/>
    <w:rsid w:val="008C5429"/>
    <w:rsid w:val="008C5736"/>
    <w:rsid w:val="008C5744"/>
    <w:rsid w:val="008C5D61"/>
    <w:rsid w:val="008C653C"/>
    <w:rsid w:val="008C660E"/>
    <w:rsid w:val="008C6D01"/>
    <w:rsid w:val="008C7D54"/>
    <w:rsid w:val="008D0773"/>
    <w:rsid w:val="008D11F9"/>
    <w:rsid w:val="008D2FAE"/>
    <w:rsid w:val="008D35BF"/>
    <w:rsid w:val="008D3794"/>
    <w:rsid w:val="008D41F1"/>
    <w:rsid w:val="008D4B8C"/>
    <w:rsid w:val="008D68B9"/>
    <w:rsid w:val="008D7F4D"/>
    <w:rsid w:val="008E0215"/>
    <w:rsid w:val="008E106D"/>
    <w:rsid w:val="008E1466"/>
    <w:rsid w:val="008E2577"/>
    <w:rsid w:val="008E5A09"/>
    <w:rsid w:val="008E7786"/>
    <w:rsid w:val="008F0B0F"/>
    <w:rsid w:val="008F1085"/>
    <w:rsid w:val="008F1116"/>
    <w:rsid w:val="008F2556"/>
    <w:rsid w:val="008F5550"/>
    <w:rsid w:val="008F57F7"/>
    <w:rsid w:val="008F59B4"/>
    <w:rsid w:val="008F6573"/>
    <w:rsid w:val="008F753D"/>
    <w:rsid w:val="008F77BD"/>
    <w:rsid w:val="00900223"/>
    <w:rsid w:val="00900DF5"/>
    <w:rsid w:val="00901326"/>
    <w:rsid w:val="00902674"/>
    <w:rsid w:val="00902BAE"/>
    <w:rsid w:val="00903BE0"/>
    <w:rsid w:val="00904669"/>
    <w:rsid w:val="009056EF"/>
    <w:rsid w:val="00905DE3"/>
    <w:rsid w:val="00907F29"/>
    <w:rsid w:val="009106DB"/>
    <w:rsid w:val="009122D3"/>
    <w:rsid w:val="00912990"/>
    <w:rsid w:val="00912E94"/>
    <w:rsid w:val="0091455D"/>
    <w:rsid w:val="00914972"/>
    <w:rsid w:val="009149F8"/>
    <w:rsid w:val="009210B0"/>
    <w:rsid w:val="00921809"/>
    <w:rsid w:val="00921C92"/>
    <w:rsid w:val="00923CD7"/>
    <w:rsid w:val="00924E94"/>
    <w:rsid w:val="00924FD8"/>
    <w:rsid w:val="00925AAC"/>
    <w:rsid w:val="009260C3"/>
    <w:rsid w:val="00926BA4"/>
    <w:rsid w:val="00927A4A"/>
    <w:rsid w:val="00927C87"/>
    <w:rsid w:val="00927F69"/>
    <w:rsid w:val="0093044D"/>
    <w:rsid w:val="00933068"/>
    <w:rsid w:val="0093396A"/>
    <w:rsid w:val="00933D77"/>
    <w:rsid w:val="0093479B"/>
    <w:rsid w:val="009349B4"/>
    <w:rsid w:val="00936AE2"/>
    <w:rsid w:val="00936B29"/>
    <w:rsid w:val="00936CFB"/>
    <w:rsid w:val="009370EE"/>
    <w:rsid w:val="009375B9"/>
    <w:rsid w:val="00937C28"/>
    <w:rsid w:val="00940231"/>
    <w:rsid w:val="00941220"/>
    <w:rsid w:val="009442A9"/>
    <w:rsid w:val="0094442A"/>
    <w:rsid w:val="00944D24"/>
    <w:rsid w:val="009470DA"/>
    <w:rsid w:val="00950233"/>
    <w:rsid w:val="00950FA9"/>
    <w:rsid w:val="00952532"/>
    <w:rsid w:val="00952C3B"/>
    <w:rsid w:val="0095585B"/>
    <w:rsid w:val="00955BF0"/>
    <w:rsid w:val="009561C3"/>
    <w:rsid w:val="009569D5"/>
    <w:rsid w:val="009573AF"/>
    <w:rsid w:val="009601C4"/>
    <w:rsid w:val="00961648"/>
    <w:rsid w:val="00961826"/>
    <w:rsid w:val="0096227B"/>
    <w:rsid w:val="009636FA"/>
    <w:rsid w:val="009656D8"/>
    <w:rsid w:val="009673A5"/>
    <w:rsid w:val="00967A9C"/>
    <w:rsid w:val="0097238E"/>
    <w:rsid w:val="009730DB"/>
    <w:rsid w:val="00973576"/>
    <w:rsid w:val="00973DC7"/>
    <w:rsid w:val="00974639"/>
    <w:rsid w:val="00974E4D"/>
    <w:rsid w:val="00976408"/>
    <w:rsid w:val="009770C8"/>
    <w:rsid w:val="009770F2"/>
    <w:rsid w:val="00977E92"/>
    <w:rsid w:val="00980469"/>
    <w:rsid w:val="00980D02"/>
    <w:rsid w:val="009814B0"/>
    <w:rsid w:val="00982335"/>
    <w:rsid w:val="009835EB"/>
    <w:rsid w:val="00985326"/>
    <w:rsid w:val="00985E06"/>
    <w:rsid w:val="00986626"/>
    <w:rsid w:val="00987029"/>
    <w:rsid w:val="009872F8"/>
    <w:rsid w:val="009901FD"/>
    <w:rsid w:val="009906EA"/>
    <w:rsid w:val="00990EB3"/>
    <w:rsid w:val="00991323"/>
    <w:rsid w:val="00992213"/>
    <w:rsid w:val="00992296"/>
    <w:rsid w:val="009927C3"/>
    <w:rsid w:val="00992CC0"/>
    <w:rsid w:val="009939E5"/>
    <w:rsid w:val="009943F4"/>
    <w:rsid w:val="00996357"/>
    <w:rsid w:val="009965CE"/>
    <w:rsid w:val="00996780"/>
    <w:rsid w:val="00997903"/>
    <w:rsid w:val="00997AC6"/>
    <w:rsid w:val="00997EC0"/>
    <w:rsid w:val="009A14D9"/>
    <w:rsid w:val="009A1970"/>
    <w:rsid w:val="009A572C"/>
    <w:rsid w:val="009A6E3B"/>
    <w:rsid w:val="009B06AC"/>
    <w:rsid w:val="009B0A49"/>
    <w:rsid w:val="009B2094"/>
    <w:rsid w:val="009B2473"/>
    <w:rsid w:val="009B2D90"/>
    <w:rsid w:val="009B3E84"/>
    <w:rsid w:val="009B535B"/>
    <w:rsid w:val="009B6D51"/>
    <w:rsid w:val="009B711D"/>
    <w:rsid w:val="009B762B"/>
    <w:rsid w:val="009B7849"/>
    <w:rsid w:val="009C03DD"/>
    <w:rsid w:val="009C0952"/>
    <w:rsid w:val="009C266D"/>
    <w:rsid w:val="009C457A"/>
    <w:rsid w:val="009C6987"/>
    <w:rsid w:val="009D02AF"/>
    <w:rsid w:val="009D052A"/>
    <w:rsid w:val="009D1203"/>
    <w:rsid w:val="009D147C"/>
    <w:rsid w:val="009D1D73"/>
    <w:rsid w:val="009D40EE"/>
    <w:rsid w:val="009D51D9"/>
    <w:rsid w:val="009D61D7"/>
    <w:rsid w:val="009D6656"/>
    <w:rsid w:val="009D6C60"/>
    <w:rsid w:val="009D6F2A"/>
    <w:rsid w:val="009D78F5"/>
    <w:rsid w:val="009E14A3"/>
    <w:rsid w:val="009E278E"/>
    <w:rsid w:val="009E2EFD"/>
    <w:rsid w:val="009E3166"/>
    <w:rsid w:val="009E350C"/>
    <w:rsid w:val="009E3826"/>
    <w:rsid w:val="009E39EF"/>
    <w:rsid w:val="009E3EFC"/>
    <w:rsid w:val="009E42C3"/>
    <w:rsid w:val="009E520F"/>
    <w:rsid w:val="009F1F6A"/>
    <w:rsid w:val="009F28F4"/>
    <w:rsid w:val="009F3458"/>
    <w:rsid w:val="009F48C3"/>
    <w:rsid w:val="009F5BAF"/>
    <w:rsid w:val="009F6359"/>
    <w:rsid w:val="009F63D7"/>
    <w:rsid w:val="009F7123"/>
    <w:rsid w:val="00A016F5"/>
    <w:rsid w:val="00A026E1"/>
    <w:rsid w:val="00A0389A"/>
    <w:rsid w:val="00A03ED6"/>
    <w:rsid w:val="00A04B00"/>
    <w:rsid w:val="00A056C8"/>
    <w:rsid w:val="00A05858"/>
    <w:rsid w:val="00A06001"/>
    <w:rsid w:val="00A06D84"/>
    <w:rsid w:val="00A0767D"/>
    <w:rsid w:val="00A103FF"/>
    <w:rsid w:val="00A13C26"/>
    <w:rsid w:val="00A15B8E"/>
    <w:rsid w:val="00A168F7"/>
    <w:rsid w:val="00A17744"/>
    <w:rsid w:val="00A20F63"/>
    <w:rsid w:val="00A2162E"/>
    <w:rsid w:val="00A2178A"/>
    <w:rsid w:val="00A22207"/>
    <w:rsid w:val="00A22919"/>
    <w:rsid w:val="00A23E46"/>
    <w:rsid w:val="00A24B58"/>
    <w:rsid w:val="00A266BC"/>
    <w:rsid w:val="00A2705E"/>
    <w:rsid w:val="00A27980"/>
    <w:rsid w:val="00A30B75"/>
    <w:rsid w:val="00A31C89"/>
    <w:rsid w:val="00A31F60"/>
    <w:rsid w:val="00A32C93"/>
    <w:rsid w:val="00A334E5"/>
    <w:rsid w:val="00A34648"/>
    <w:rsid w:val="00A34C05"/>
    <w:rsid w:val="00A34C58"/>
    <w:rsid w:val="00A36495"/>
    <w:rsid w:val="00A36C21"/>
    <w:rsid w:val="00A37D40"/>
    <w:rsid w:val="00A41A2F"/>
    <w:rsid w:val="00A42217"/>
    <w:rsid w:val="00A435B2"/>
    <w:rsid w:val="00A44B27"/>
    <w:rsid w:val="00A44F05"/>
    <w:rsid w:val="00A45121"/>
    <w:rsid w:val="00A470AB"/>
    <w:rsid w:val="00A47719"/>
    <w:rsid w:val="00A517AA"/>
    <w:rsid w:val="00A51D30"/>
    <w:rsid w:val="00A5323E"/>
    <w:rsid w:val="00A54838"/>
    <w:rsid w:val="00A54D60"/>
    <w:rsid w:val="00A621CE"/>
    <w:rsid w:val="00A643B2"/>
    <w:rsid w:val="00A65ED0"/>
    <w:rsid w:val="00A66857"/>
    <w:rsid w:val="00A70308"/>
    <w:rsid w:val="00A70445"/>
    <w:rsid w:val="00A72155"/>
    <w:rsid w:val="00A732E7"/>
    <w:rsid w:val="00A73C89"/>
    <w:rsid w:val="00A74780"/>
    <w:rsid w:val="00A75023"/>
    <w:rsid w:val="00A7545B"/>
    <w:rsid w:val="00A75C89"/>
    <w:rsid w:val="00A75CB6"/>
    <w:rsid w:val="00A8076F"/>
    <w:rsid w:val="00A81C52"/>
    <w:rsid w:val="00A82F07"/>
    <w:rsid w:val="00A8321D"/>
    <w:rsid w:val="00A8387B"/>
    <w:rsid w:val="00A848CD"/>
    <w:rsid w:val="00A8539F"/>
    <w:rsid w:val="00A86358"/>
    <w:rsid w:val="00A86F7D"/>
    <w:rsid w:val="00A91192"/>
    <w:rsid w:val="00A91864"/>
    <w:rsid w:val="00A92309"/>
    <w:rsid w:val="00A95A59"/>
    <w:rsid w:val="00A95B44"/>
    <w:rsid w:val="00A95E34"/>
    <w:rsid w:val="00A975E6"/>
    <w:rsid w:val="00A97A9B"/>
    <w:rsid w:val="00AA01A3"/>
    <w:rsid w:val="00AA0812"/>
    <w:rsid w:val="00AA17D4"/>
    <w:rsid w:val="00AA20EB"/>
    <w:rsid w:val="00AA2722"/>
    <w:rsid w:val="00AA349E"/>
    <w:rsid w:val="00AA35FD"/>
    <w:rsid w:val="00AA3D9A"/>
    <w:rsid w:val="00AA5BA4"/>
    <w:rsid w:val="00AA5C87"/>
    <w:rsid w:val="00AB2BAA"/>
    <w:rsid w:val="00AB2E97"/>
    <w:rsid w:val="00AB3732"/>
    <w:rsid w:val="00AB4D18"/>
    <w:rsid w:val="00AB4F35"/>
    <w:rsid w:val="00AB60A3"/>
    <w:rsid w:val="00AB67F6"/>
    <w:rsid w:val="00AB73CC"/>
    <w:rsid w:val="00AC102C"/>
    <w:rsid w:val="00AC2012"/>
    <w:rsid w:val="00AC31A8"/>
    <w:rsid w:val="00AC36DB"/>
    <w:rsid w:val="00AC371F"/>
    <w:rsid w:val="00AC446E"/>
    <w:rsid w:val="00AC5586"/>
    <w:rsid w:val="00AC5720"/>
    <w:rsid w:val="00AC5A32"/>
    <w:rsid w:val="00AC7805"/>
    <w:rsid w:val="00AD0E66"/>
    <w:rsid w:val="00AD17E1"/>
    <w:rsid w:val="00AD19C2"/>
    <w:rsid w:val="00AD21AF"/>
    <w:rsid w:val="00AD2207"/>
    <w:rsid w:val="00AD24B7"/>
    <w:rsid w:val="00AD26C1"/>
    <w:rsid w:val="00AD5202"/>
    <w:rsid w:val="00AE005E"/>
    <w:rsid w:val="00AE013B"/>
    <w:rsid w:val="00AE20DD"/>
    <w:rsid w:val="00AE2389"/>
    <w:rsid w:val="00AE27F6"/>
    <w:rsid w:val="00AE2917"/>
    <w:rsid w:val="00AE2A05"/>
    <w:rsid w:val="00AE2ED2"/>
    <w:rsid w:val="00AE3359"/>
    <w:rsid w:val="00AE3530"/>
    <w:rsid w:val="00AE3B7C"/>
    <w:rsid w:val="00AE3E01"/>
    <w:rsid w:val="00AE5FF2"/>
    <w:rsid w:val="00AE63B0"/>
    <w:rsid w:val="00AE6974"/>
    <w:rsid w:val="00AE6FE8"/>
    <w:rsid w:val="00AE79A8"/>
    <w:rsid w:val="00AF130A"/>
    <w:rsid w:val="00AF1FD5"/>
    <w:rsid w:val="00AF2A1C"/>
    <w:rsid w:val="00AF2ECC"/>
    <w:rsid w:val="00AF3088"/>
    <w:rsid w:val="00AF3EBD"/>
    <w:rsid w:val="00AF52F9"/>
    <w:rsid w:val="00AF6D2A"/>
    <w:rsid w:val="00B017C9"/>
    <w:rsid w:val="00B01DD8"/>
    <w:rsid w:val="00B02252"/>
    <w:rsid w:val="00B03EB3"/>
    <w:rsid w:val="00B04835"/>
    <w:rsid w:val="00B05DB1"/>
    <w:rsid w:val="00B05F33"/>
    <w:rsid w:val="00B062EC"/>
    <w:rsid w:val="00B06711"/>
    <w:rsid w:val="00B0708C"/>
    <w:rsid w:val="00B07B0E"/>
    <w:rsid w:val="00B106E2"/>
    <w:rsid w:val="00B109B6"/>
    <w:rsid w:val="00B12499"/>
    <w:rsid w:val="00B12827"/>
    <w:rsid w:val="00B1476E"/>
    <w:rsid w:val="00B14D01"/>
    <w:rsid w:val="00B16A32"/>
    <w:rsid w:val="00B16CE1"/>
    <w:rsid w:val="00B172E0"/>
    <w:rsid w:val="00B17440"/>
    <w:rsid w:val="00B22532"/>
    <w:rsid w:val="00B234EA"/>
    <w:rsid w:val="00B23631"/>
    <w:rsid w:val="00B238B6"/>
    <w:rsid w:val="00B23F15"/>
    <w:rsid w:val="00B24E20"/>
    <w:rsid w:val="00B254E1"/>
    <w:rsid w:val="00B25EA1"/>
    <w:rsid w:val="00B261D7"/>
    <w:rsid w:val="00B26F48"/>
    <w:rsid w:val="00B272D7"/>
    <w:rsid w:val="00B27544"/>
    <w:rsid w:val="00B3026F"/>
    <w:rsid w:val="00B30ABA"/>
    <w:rsid w:val="00B31227"/>
    <w:rsid w:val="00B32989"/>
    <w:rsid w:val="00B33477"/>
    <w:rsid w:val="00B34523"/>
    <w:rsid w:val="00B34A7A"/>
    <w:rsid w:val="00B34ABA"/>
    <w:rsid w:val="00B35171"/>
    <w:rsid w:val="00B35799"/>
    <w:rsid w:val="00B35A8A"/>
    <w:rsid w:val="00B360DA"/>
    <w:rsid w:val="00B36BD9"/>
    <w:rsid w:val="00B37BBF"/>
    <w:rsid w:val="00B407AC"/>
    <w:rsid w:val="00B40D6B"/>
    <w:rsid w:val="00B4267B"/>
    <w:rsid w:val="00B44916"/>
    <w:rsid w:val="00B44DFA"/>
    <w:rsid w:val="00B451B0"/>
    <w:rsid w:val="00B46849"/>
    <w:rsid w:val="00B4703E"/>
    <w:rsid w:val="00B4753E"/>
    <w:rsid w:val="00B47857"/>
    <w:rsid w:val="00B47B23"/>
    <w:rsid w:val="00B50FDE"/>
    <w:rsid w:val="00B516D4"/>
    <w:rsid w:val="00B537E1"/>
    <w:rsid w:val="00B553BE"/>
    <w:rsid w:val="00B557EB"/>
    <w:rsid w:val="00B57FF0"/>
    <w:rsid w:val="00B616D6"/>
    <w:rsid w:val="00B62F20"/>
    <w:rsid w:val="00B63B16"/>
    <w:rsid w:val="00B654BE"/>
    <w:rsid w:val="00B656C5"/>
    <w:rsid w:val="00B65AE7"/>
    <w:rsid w:val="00B66466"/>
    <w:rsid w:val="00B66FA5"/>
    <w:rsid w:val="00B671A8"/>
    <w:rsid w:val="00B67433"/>
    <w:rsid w:val="00B67811"/>
    <w:rsid w:val="00B70971"/>
    <w:rsid w:val="00B70B9D"/>
    <w:rsid w:val="00B71A5E"/>
    <w:rsid w:val="00B71B07"/>
    <w:rsid w:val="00B731DF"/>
    <w:rsid w:val="00B75208"/>
    <w:rsid w:val="00B760A4"/>
    <w:rsid w:val="00B76FFA"/>
    <w:rsid w:val="00B8118F"/>
    <w:rsid w:val="00B83B8A"/>
    <w:rsid w:val="00B8423E"/>
    <w:rsid w:val="00B8581D"/>
    <w:rsid w:val="00B8632A"/>
    <w:rsid w:val="00B86407"/>
    <w:rsid w:val="00B86AF7"/>
    <w:rsid w:val="00B87082"/>
    <w:rsid w:val="00B870D7"/>
    <w:rsid w:val="00B900A7"/>
    <w:rsid w:val="00B9062F"/>
    <w:rsid w:val="00B912AB"/>
    <w:rsid w:val="00B912D7"/>
    <w:rsid w:val="00B92E0E"/>
    <w:rsid w:val="00B938DF"/>
    <w:rsid w:val="00B94152"/>
    <w:rsid w:val="00B954C7"/>
    <w:rsid w:val="00B95859"/>
    <w:rsid w:val="00B9617D"/>
    <w:rsid w:val="00B96DAB"/>
    <w:rsid w:val="00B97D0F"/>
    <w:rsid w:val="00BA0BBD"/>
    <w:rsid w:val="00BA0D97"/>
    <w:rsid w:val="00BA1465"/>
    <w:rsid w:val="00BA2ECB"/>
    <w:rsid w:val="00BA3AA9"/>
    <w:rsid w:val="00BA44BA"/>
    <w:rsid w:val="00BA4EA4"/>
    <w:rsid w:val="00BA60F8"/>
    <w:rsid w:val="00BA64FC"/>
    <w:rsid w:val="00BB2A25"/>
    <w:rsid w:val="00BB3507"/>
    <w:rsid w:val="00BB3730"/>
    <w:rsid w:val="00BB3C4E"/>
    <w:rsid w:val="00BB3E09"/>
    <w:rsid w:val="00BB3FF4"/>
    <w:rsid w:val="00BB47EA"/>
    <w:rsid w:val="00BB54D0"/>
    <w:rsid w:val="00BB713D"/>
    <w:rsid w:val="00BB7737"/>
    <w:rsid w:val="00BB7C06"/>
    <w:rsid w:val="00BC0544"/>
    <w:rsid w:val="00BC2839"/>
    <w:rsid w:val="00BC4894"/>
    <w:rsid w:val="00BC5011"/>
    <w:rsid w:val="00BC6A9E"/>
    <w:rsid w:val="00BC6C00"/>
    <w:rsid w:val="00BC6E84"/>
    <w:rsid w:val="00BD2FA3"/>
    <w:rsid w:val="00BD35F6"/>
    <w:rsid w:val="00BD3F32"/>
    <w:rsid w:val="00BD4A7B"/>
    <w:rsid w:val="00BD5E0A"/>
    <w:rsid w:val="00BD6F5C"/>
    <w:rsid w:val="00BE027D"/>
    <w:rsid w:val="00BE12E1"/>
    <w:rsid w:val="00BE1A68"/>
    <w:rsid w:val="00BE2213"/>
    <w:rsid w:val="00BE250B"/>
    <w:rsid w:val="00BE3308"/>
    <w:rsid w:val="00BE3676"/>
    <w:rsid w:val="00BE3800"/>
    <w:rsid w:val="00BE40B6"/>
    <w:rsid w:val="00BE49B2"/>
    <w:rsid w:val="00BE5F09"/>
    <w:rsid w:val="00BE750D"/>
    <w:rsid w:val="00BF0EE0"/>
    <w:rsid w:val="00BF39B8"/>
    <w:rsid w:val="00BF3B43"/>
    <w:rsid w:val="00BF4A29"/>
    <w:rsid w:val="00BF515B"/>
    <w:rsid w:val="00BF7A20"/>
    <w:rsid w:val="00BF7BF2"/>
    <w:rsid w:val="00C015F3"/>
    <w:rsid w:val="00C0186D"/>
    <w:rsid w:val="00C01ADC"/>
    <w:rsid w:val="00C025EA"/>
    <w:rsid w:val="00C026BF"/>
    <w:rsid w:val="00C02A3D"/>
    <w:rsid w:val="00C02C78"/>
    <w:rsid w:val="00C03797"/>
    <w:rsid w:val="00C04C93"/>
    <w:rsid w:val="00C059FA"/>
    <w:rsid w:val="00C05F56"/>
    <w:rsid w:val="00C06185"/>
    <w:rsid w:val="00C06A38"/>
    <w:rsid w:val="00C06DA0"/>
    <w:rsid w:val="00C06FBC"/>
    <w:rsid w:val="00C11150"/>
    <w:rsid w:val="00C12F74"/>
    <w:rsid w:val="00C13712"/>
    <w:rsid w:val="00C145D2"/>
    <w:rsid w:val="00C155F8"/>
    <w:rsid w:val="00C15D46"/>
    <w:rsid w:val="00C15DA4"/>
    <w:rsid w:val="00C168E1"/>
    <w:rsid w:val="00C16922"/>
    <w:rsid w:val="00C174BF"/>
    <w:rsid w:val="00C17552"/>
    <w:rsid w:val="00C17FBA"/>
    <w:rsid w:val="00C20B60"/>
    <w:rsid w:val="00C22538"/>
    <w:rsid w:val="00C229E3"/>
    <w:rsid w:val="00C2359E"/>
    <w:rsid w:val="00C2398E"/>
    <w:rsid w:val="00C23F7B"/>
    <w:rsid w:val="00C264EC"/>
    <w:rsid w:val="00C26FB1"/>
    <w:rsid w:val="00C27ACF"/>
    <w:rsid w:val="00C30BD0"/>
    <w:rsid w:val="00C30EF0"/>
    <w:rsid w:val="00C31BD7"/>
    <w:rsid w:val="00C34483"/>
    <w:rsid w:val="00C35694"/>
    <w:rsid w:val="00C360E6"/>
    <w:rsid w:val="00C40054"/>
    <w:rsid w:val="00C406BA"/>
    <w:rsid w:val="00C42936"/>
    <w:rsid w:val="00C44CA6"/>
    <w:rsid w:val="00C44D49"/>
    <w:rsid w:val="00C4612D"/>
    <w:rsid w:val="00C46A76"/>
    <w:rsid w:val="00C47C5F"/>
    <w:rsid w:val="00C52337"/>
    <w:rsid w:val="00C52A3A"/>
    <w:rsid w:val="00C543C4"/>
    <w:rsid w:val="00C54D5C"/>
    <w:rsid w:val="00C55B99"/>
    <w:rsid w:val="00C56F28"/>
    <w:rsid w:val="00C57721"/>
    <w:rsid w:val="00C60E4F"/>
    <w:rsid w:val="00C61188"/>
    <w:rsid w:val="00C629F8"/>
    <w:rsid w:val="00C62BCE"/>
    <w:rsid w:val="00C63BF5"/>
    <w:rsid w:val="00C6477A"/>
    <w:rsid w:val="00C6558E"/>
    <w:rsid w:val="00C65767"/>
    <w:rsid w:val="00C6601B"/>
    <w:rsid w:val="00C660A9"/>
    <w:rsid w:val="00C663EC"/>
    <w:rsid w:val="00C66869"/>
    <w:rsid w:val="00C70C08"/>
    <w:rsid w:val="00C71EA0"/>
    <w:rsid w:val="00C71FFA"/>
    <w:rsid w:val="00C72D69"/>
    <w:rsid w:val="00C733F3"/>
    <w:rsid w:val="00C73E0C"/>
    <w:rsid w:val="00C74CDC"/>
    <w:rsid w:val="00C75F33"/>
    <w:rsid w:val="00C75FB2"/>
    <w:rsid w:val="00C77B2C"/>
    <w:rsid w:val="00C8036C"/>
    <w:rsid w:val="00C8288D"/>
    <w:rsid w:val="00C8312E"/>
    <w:rsid w:val="00C836B0"/>
    <w:rsid w:val="00C83759"/>
    <w:rsid w:val="00C846BC"/>
    <w:rsid w:val="00C84B62"/>
    <w:rsid w:val="00C85EDB"/>
    <w:rsid w:val="00C861C7"/>
    <w:rsid w:val="00C863AB"/>
    <w:rsid w:val="00C86CA7"/>
    <w:rsid w:val="00C87266"/>
    <w:rsid w:val="00C9165D"/>
    <w:rsid w:val="00C925F0"/>
    <w:rsid w:val="00C926D1"/>
    <w:rsid w:val="00C92C2A"/>
    <w:rsid w:val="00C93252"/>
    <w:rsid w:val="00C934D7"/>
    <w:rsid w:val="00C94914"/>
    <w:rsid w:val="00C94B20"/>
    <w:rsid w:val="00C94CD8"/>
    <w:rsid w:val="00C954EB"/>
    <w:rsid w:val="00C95E09"/>
    <w:rsid w:val="00C967EE"/>
    <w:rsid w:val="00C96E6B"/>
    <w:rsid w:val="00CA0228"/>
    <w:rsid w:val="00CA041B"/>
    <w:rsid w:val="00CA1195"/>
    <w:rsid w:val="00CA14AE"/>
    <w:rsid w:val="00CA1697"/>
    <w:rsid w:val="00CA19D0"/>
    <w:rsid w:val="00CA2F89"/>
    <w:rsid w:val="00CA3D09"/>
    <w:rsid w:val="00CA3FF6"/>
    <w:rsid w:val="00CA40A4"/>
    <w:rsid w:val="00CB1A55"/>
    <w:rsid w:val="00CB43A6"/>
    <w:rsid w:val="00CB63FA"/>
    <w:rsid w:val="00CB6BFC"/>
    <w:rsid w:val="00CB7336"/>
    <w:rsid w:val="00CC0AA5"/>
    <w:rsid w:val="00CC19FD"/>
    <w:rsid w:val="00CC33FB"/>
    <w:rsid w:val="00CC3AB3"/>
    <w:rsid w:val="00CC4005"/>
    <w:rsid w:val="00CC4E80"/>
    <w:rsid w:val="00CC58F9"/>
    <w:rsid w:val="00CC5993"/>
    <w:rsid w:val="00CC7ADC"/>
    <w:rsid w:val="00CD0AC5"/>
    <w:rsid w:val="00CD0C07"/>
    <w:rsid w:val="00CD18E4"/>
    <w:rsid w:val="00CD3C94"/>
    <w:rsid w:val="00CD4A98"/>
    <w:rsid w:val="00CD5333"/>
    <w:rsid w:val="00CD62DD"/>
    <w:rsid w:val="00CD661F"/>
    <w:rsid w:val="00CD701D"/>
    <w:rsid w:val="00CE2C9D"/>
    <w:rsid w:val="00CE3EFD"/>
    <w:rsid w:val="00CE4624"/>
    <w:rsid w:val="00CE5619"/>
    <w:rsid w:val="00CE7BD0"/>
    <w:rsid w:val="00CF10E2"/>
    <w:rsid w:val="00CF1387"/>
    <w:rsid w:val="00CF178A"/>
    <w:rsid w:val="00CF1F0A"/>
    <w:rsid w:val="00CF21BB"/>
    <w:rsid w:val="00CF2604"/>
    <w:rsid w:val="00CF2750"/>
    <w:rsid w:val="00CF3466"/>
    <w:rsid w:val="00CF4BE1"/>
    <w:rsid w:val="00CF5C39"/>
    <w:rsid w:val="00CF697E"/>
    <w:rsid w:val="00CF6B4F"/>
    <w:rsid w:val="00CF73BD"/>
    <w:rsid w:val="00CF752C"/>
    <w:rsid w:val="00D00E58"/>
    <w:rsid w:val="00D01582"/>
    <w:rsid w:val="00D0197E"/>
    <w:rsid w:val="00D0213C"/>
    <w:rsid w:val="00D02727"/>
    <w:rsid w:val="00D0430B"/>
    <w:rsid w:val="00D04990"/>
    <w:rsid w:val="00D04F56"/>
    <w:rsid w:val="00D06ED6"/>
    <w:rsid w:val="00D0713B"/>
    <w:rsid w:val="00D10968"/>
    <w:rsid w:val="00D10C6F"/>
    <w:rsid w:val="00D1158E"/>
    <w:rsid w:val="00D11C60"/>
    <w:rsid w:val="00D1234A"/>
    <w:rsid w:val="00D13A37"/>
    <w:rsid w:val="00D13FD1"/>
    <w:rsid w:val="00D143BD"/>
    <w:rsid w:val="00D143EA"/>
    <w:rsid w:val="00D14541"/>
    <w:rsid w:val="00D15082"/>
    <w:rsid w:val="00D15635"/>
    <w:rsid w:val="00D15B38"/>
    <w:rsid w:val="00D15CA2"/>
    <w:rsid w:val="00D15EB6"/>
    <w:rsid w:val="00D15F6F"/>
    <w:rsid w:val="00D16C0A"/>
    <w:rsid w:val="00D16D39"/>
    <w:rsid w:val="00D17914"/>
    <w:rsid w:val="00D20DF7"/>
    <w:rsid w:val="00D20ECF"/>
    <w:rsid w:val="00D2103D"/>
    <w:rsid w:val="00D22CD6"/>
    <w:rsid w:val="00D23114"/>
    <w:rsid w:val="00D25C9B"/>
    <w:rsid w:val="00D2708B"/>
    <w:rsid w:val="00D27B59"/>
    <w:rsid w:val="00D315FA"/>
    <w:rsid w:val="00D320C6"/>
    <w:rsid w:val="00D32408"/>
    <w:rsid w:val="00D32BB0"/>
    <w:rsid w:val="00D33136"/>
    <w:rsid w:val="00D334ED"/>
    <w:rsid w:val="00D33851"/>
    <w:rsid w:val="00D3546E"/>
    <w:rsid w:val="00D3608A"/>
    <w:rsid w:val="00D36ADC"/>
    <w:rsid w:val="00D41E21"/>
    <w:rsid w:val="00D42290"/>
    <w:rsid w:val="00D42919"/>
    <w:rsid w:val="00D44929"/>
    <w:rsid w:val="00D44F4F"/>
    <w:rsid w:val="00D45CD6"/>
    <w:rsid w:val="00D4722A"/>
    <w:rsid w:val="00D47F77"/>
    <w:rsid w:val="00D51388"/>
    <w:rsid w:val="00D51867"/>
    <w:rsid w:val="00D5536A"/>
    <w:rsid w:val="00D56473"/>
    <w:rsid w:val="00D56A30"/>
    <w:rsid w:val="00D6103C"/>
    <w:rsid w:val="00D62F31"/>
    <w:rsid w:val="00D64854"/>
    <w:rsid w:val="00D64884"/>
    <w:rsid w:val="00D64C21"/>
    <w:rsid w:val="00D66485"/>
    <w:rsid w:val="00D669B1"/>
    <w:rsid w:val="00D66A2D"/>
    <w:rsid w:val="00D67B7B"/>
    <w:rsid w:val="00D67B8B"/>
    <w:rsid w:val="00D67E00"/>
    <w:rsid w:val="00D70533"/>
    <w:rsid w:val="00D705F5"/>
    <w:rsid w:val="00D716AD"/>
    <w:rsid w:val="00D726C6"/>
    <w:rsid w:val="00D72A69"/>
    <w:rsid w:val="00D72A95"/>
    <w:rsid w:val="00D730B6"/>
    <w:rsid w:val="00D73105"/>
    <w:rsid w:val="00D7355F"/>
    <w:rsid w:val="00D7364F"/>
    <w:rsid w:val="00D74C91"/>
    <w:rsid w:val="00D75917"/>
    <w:rsid w:val="00D765A0"/>
    <w:rsid w:val="00D76A2C"/>
    <w:rsid w:val="00D770B8"/>
    <w:rsid w:val="00D77958"/>
    <w:rsid w:val="00D81834"/>
    <w:rsid w:val="00D820D5"/>
    <w:rsid w:val="00D8255C"/>
    <w:rsid w:val="00D83265"/>
    <w:rsid w:val="00D8410C"/>
    <w:rsid w:val="00D8465A"/>
    <w:rsid w:val="00D850C2"/>
    <w:rsid w:val="00D861A8"/>
    <w:rsid w:val="00D864F1"/>
    <w:rsid w:val="00D87A87"/>
    <w:rsid w:val="00D87D4E"/>
    <w:rsid w:val="00D904F8"/>
    <w:rsid w:val="00D92D05"/>
    <w:rsid w:val="00D92ED9"/>
    <w:rsid w:val="00D9361F"/>
    <w:rsid w:val="00D94569"/>
    <w:rsid w:val="00DA05A7"/>
    <w:rsid w:val="00DA0BE1"/>
    <w:rsid w:val="00DA1CAE"/>
    <w:rsid w:val="00DA259D"/>
    <w:rsid w:val="00DA2620"/>
    <w:rsid w:val="00DA2CE9"/>
    <w:rsid w:val="00DA3622"/>
    <w:rsid w:val="00DA54BA"/>
    <w:rsid w:val="00DA63BA"/>
    <w:rsid w:val="00DA6779"/>
    <w:rsid w:val="00DA7698"/>
    <w:rsid w:val="00DA7B8D"/>
    <w:rsid w:val="00DB0579"/>
    <w:rsid w:val="00DB2262"/>
    <w:rsid w:val="00DB2A21"/>
    <w:rsid w:val="00DB5AA3"/>
    <w:rsid w:val="00DB60A8"/>
    <w:rsid w:val="00DB73B8"/>
    <w:rsid w:val="00DB7A79"/>
    <w:rsid w:val="00DB7E0B"/>
    <w:rsid w:val="00DC0619"/>
    <w:rsid w:val="00DC0E38"/>
    <w:rsid w:val="00DC13FA"/>
    <w:rsid w:val="00DC1ECB"/>
    <w:rsid w:val="00DC4004"/>
    <w:rsid w:val="00DC404A"/>
    <w:rsid w:val="00DC460A"/>
    <w:rsid w:val="00DC488F"/>
    <w:rsid w:val="00DC4DBF"/>
    <w:rsid w:val="00DC52BE"/>
    <w:rsid w:val="00DC55EC"/>
    <w:rsid w:val="00DC7069"/>
    <w:rsid w:val="00DC72C3"/>
    <w:rsid w:val="00DC78CE"/>
    <w:rsid w:val="00DC7F87"/>
    <w:rsid w:val="00DD1857"/>
    <w:rsid w:val="00DD222D"/>
    <w:rsid w:val="00DD29A9"/>
    <w:rsid w:val="00DD57D0"/>
    <w:rsid w:val="00DD5909"/>
    <w:rsid w:val="00DD6008"/>
    <w:rsid w:val="00DD6A95"/>
    <w:rsid w:val="00DD6D2E"/>
    <w:rsid w:val="00DE084E"/>
    <w:rsid w:val="00DE0D5C"/>
    <w:rsid w:val="00DE2DA8"/>
    <w:rsid w:val="00DE3A1C"/>
    <w:rsid w:val="00DE40C4"/>
    <w:rsid w:val="00DE48F6"/>
    <w:rsid w:val="00DE4A10"/>
    <w:rsid w:val="00DE4D1C"/>
    <w:rsid w:val="00DE5259"/>
    <w:rsid w:val="00DF051B"/>
    <w:rsid w:val="00DF1BCB"/>
    <w:rsid w:val="00DF672C"/>
    <w:rsid w:val="00DF7029"/>
    <w:rsid w:val="00E0176B"/>
    <w:rsid w:val="00E027AB"/>
    <w:rsid w:val="00E03E45"/>
    <w:rsid w:val="00E04A83"/>
    <w:rsid w:val="00E04D72"/>
    <w:rsid w:val="00E052CC"/>
    <w:rsid w:val="00E05A07"/>
    <w:rsid w:val="00E05A6D"/>
    <w:rsid w:val="00E06461"/>
    <w:rsid w:val="00E0688A"/>
    <w:rsid w:val="00E06ADE"/>
    <w:rsid w:val="00E07675"/>
    <w:rsid w:val="00E1061D"/>
    <w:rsid w:val="00E1064F"/>
    <w:rsid w:val="00E12032"/>
    <w:rsid w:val="00E12076"/>
    <w:rsid w:val="00E12B1C"/>
    <w:rsid w:val="00E133A1"/>
    <w:rsid w:val="00E140DF"/>
    <w:rsid w:val="00E14972"/>
    <w:rsid w:val="00E14BC5"/>
    <w:rsid w:val="00E15378"/>
    <w:rsid w:val="00E1583A"/>
    <w:rsid w:val="00E15C65"/>
    <w:rsid w:val="00E15D8A"/>
    <w:rsid w:val="00E15E09"/>
    <w:rsid w:val="00E16A5E"/>
    <w:rsid w:val="00E16DFB"/>
    <w:rsid w:val="00E2052E"/>
    <w:rsid w:val="00E22400"/>
    <w:rsid w:val="00E23064"/>
    <w:rsid w:val="00E2331B"/>
    <w:rsid w:val="00E24587"/>
    <w:rsid w:val="00E24A57"/>
    <w:rsid w:val="00E2501E"/>
    <w:rsid w:val="00E2525D"/>
    <w:rsid w:val="00E2557C"/>
    <w:rsid w:val="00E2565A"/>
    <w:rsid w:val="00E25944"/>
    <w:rsid w:val="00E25E56"/>
    <w:rsid w:val="00E27A7D"/>
    <w:rsid w:val="00E27EC0"/>
    <w:rsid w:val="00E30698"/>
    <w:rsid w:val="00E30ABE"/>
    <w:rsid w:val="00E30CE3"/>
    <w:rsid w:val="00E30E8D"/>
    <w:rsid w:val="00E30E9E"/>
    <w:rsid w:val="00E31BD8"/>
    <w:rsid w:val="00E321E0"/>
    <w:rsid w:val="00E32925"/>
    <w:rsid w:val="00E32F36"/>
    <w:rsid w:val="00E33ADD"/>
    <w:rsid w:val="00E33B8B"/>
    <w:rsid w:val="00E34BE9"/>
    <w:rsid w:val="00E3531C"/>
    <w:rsid w:val="00E35EE4"/>
    <w:rsid w:val="00E40B0D"/>
    <w:rsid w:val="00E40D50"/>
    <w:rsid w:val="00E4203D"/>
    <w:rsid w:val="00E420F7"/>
    <w:rsid w:val="00E432F4"/>
    <w:rsid w:val="00E44D60"/>
    <w:rsid w:val="00E45054"/>
    <w:rsid w:val="00E46E41"/>
    <w:rsid w:val="00E5010C"/>
    <w:rsid w:val="00E50D22"/>
    <w:rsid w:val="00E52EAB"/>
    <w:rsid w:val="00E52F8B"/>
    <w:rsid w:val="00E531BF"/>
    <w:rsid w:val="00E574D2"/>
    <w:rsid w:val="00E57E15"/>
    <w:rsid w:val="00E60E98"/>
    <w:rsid w:val="00E61D5F"/>
    <w:rsid w:val="00E6246E"/>
    <w:rsid w:val="00E6328A"/>
    <w:rsid w:val="00E654EE"/>
    <w:rsid w:val="00E65DAE"/>
    <w:rsid w:val="00E661CD"/>
    <w:rsid w:val="00E6694E"/>
    <w:rsid w:val="00E66DA0"/>
    <w:rsid w:val="00E67875"/>
    <w:rsid w:val="00E67F1F"/>
    <w:rsid w:val="00E70C91"/>
    <w:rsid w:val="00E70DAA"/>
    <w:rsid w:val="00E70E4A"/>
    <w:rsid w:val="00E70EE3"/>
    <w:rsid w:val="00E715A7"/>
    <w:rsid w:val="00E71EDE"/>
    <w:rsid w:val="00E7301C"/>
    <w:rsid w:val="00E7432A"/>
    <w:rsid w:val="00E745B1"/>
    <w:rsid w:val="00E75ACB"/>
    <w:rsid w:val="00E773F5"/>
    <w:rsid w:val="00E80E59"/>
    <w:rsid w:val="00E81245"/>
    <w:rsid w:val="00E814A2"/>
    <w:rsid w:val="00E83618"/>
    <w:rsid w:val="00E842D2"/>
    <w:rsid w:val="00E904FA"/>
    <w:rsid w:val="00E90EC9"/>
    <w:rsid w:val="00E9376C"/>
    <w:rsid w:val="00E940CE"/>
    <w:rsid w:val="00E9455B"/>
    <w:rsid w:val="00E965D8"/>
    <w:rsid w:val="00E975C2"/>
    <w:rsid w:val="00E97AA0"/>
    <w:rsid w:val="00EA1E59"/>
    <w:rsid w:val="00EA1FB2"/>
    <w:rsid w:val="00EA25C4"/>
    <w:rsid w:val="00EA392A"/>
    <w:rsid w:val="00EA515F"/>
    <w:rsid w:val="00EA5FF6"/>
    <w:rsid w:val="00EA7C59"/>
    <w:rsid w:val="00EB1C19"/>
    <w:rsid w:val="00EB1F0B"/>
    <w:rsid w:val="00EB2264"/>
    <w:rsid w:val="00EB2D67"/>
    <w:rsid w:val="00EB3B75"/>
    <w:rsid w:val="00EB3BA5"/>
    <w:rsid w:val="00EB4FD3"/>
    <w:rsid w:val="00EB5291"/>
    <w:rsid w:val="00EB58F9"/>
    <w:rsid w:val="00EB6390"/>
    <w:rsid w:val="00EC069E"/>
    <w:rsid w:val="00EC082D"/>
    <w:rsid w:val="00EC095A"/>
    <w:rsid w:val="00EC0CFA"/>
    <w:rsid w:val="00EC1D85"/>
    <w:rsid w:val="00EC25A0"/>
    <w:rsid w:val="00EC3292"/>
    <w:rsid w:val="00EC33D5"/>
    <w:rsid w:val="00EC4224"/>
    <w:rsid w:val="00EC53EF"/>
    <w:rsid w:val="00EC543F"/>
    <w:rsid w:val="00EC6A25"/>
    <w:rsid w:val="00EC6EEF"/>
    <w:rsid w:val="00EC738B"/>
    <w:rsid w:val="00ED0025"/>
    <w:rsid w:val="00ED0BA6"/>
    <w:rsid w:val="00ED1E5F"/>
    <w:rsid w:val="00ED2192"/>
    <w:rsid w:val="00ED4AC2"/>
    <w:rsid w:val="00ED5BD1"/>
    <w:rsid w:val="00ED66A3"/>
    <w:rsid w:val="00EE0285"/>
    <w:rsid w:val="00EE040C"/>
    <w:rsid w:val="00EE06CE"/>
    <w:rsid w:val="00EE0F20"/>
    <w:rsid w:val="00EE124C"/>
    <w:rsid w:val="00EE142F"/>
    <w:rsid w:val="00EE19DE"/>
    <w:rsid w:val="00EE2923"/>
    <w:rsid w:val="00EE2BE3"/>
    <w:rsid w:val="00EE2DA4"/>
    <w:rsid w:val="00EE39B3"/>
    <w:rsid w:val="00EE5C24"/>
    <w:rsid w:val="00EE6019"/>
    <w:rsid w:val="00EE62C3"/>
    <w:rsid w:val="00EE63D9"/>
    <w:rsid w:val="00EE67A3"/>
    <w:rsid w:val="00EE67DD"/>
    <w:rsid w:val="00EE77B9"/>
    <w:rsid w:val="00EE7C41"/>
    <w:rsid w:val="00EE7DCA"/>
    <w:rsid w:val="00EF07E0"/>
    <w:rsid w:val="00EF12D7"/>
    <w:rsid w:val="00EF1EF3"/>
    <w:rsid w:val="00EF2008"/>
    <w:rsid w:val="00EF33C8"/>
    <w:rsid w:val="00EF38CA"/>
    <w:rsid w:val="00EF5AD7"/>
    <w:rsid w:val="00EF5F1A"/>
    <w:rsid w:val="00EF7414"/>
    <w:rsid w:val="00EF76CB"/>
    <w:rsid w:val="00F0008C"/>
    <w:rsid w:val="00F0034C"/>
    <w:rsid w:val="00F02782"/>
    <w:rsid w:val="00F038D0"/>
    <w:rsid w:val="00F05EC3"/>
    <w:rsid w:val="00F105CF"/>
    <w:rsid w:val="00F11648"/>
    <w:rsid w:val="00F126D6"/>
    <w:rsid w:val="00F129DC"/>
    <w:rsid w:val="00F12DE5"/>
    <w:rsid w:val="00F13631"/>
    <w:rsid w:val="00F1432B"/>
    <w:rsid w:val="00F15E03"/>
    <w:rsid w:val="00F16AE6"/>
    <w:rsid w:val="00F16E60"/>
    <w:rsid w:val="00F17FCF"/>
    <w:rsid w:val="00F20808"/>
    <w:rsid w:val="00F20C5E"/>
    <w:rsid w:val="00F21979"/>
    <w:rsid w:val="00F2221C"/>
    <w:rsid w:val="00F22B03"/>
    <w:rsid w:val="00F24B2F"/>
    <w:rsid w:val="00F24D46"/>
    <w:rsid w:val="00F24EFA"/>
    <w:rsid w:val="00F256A4"/>
    <w:rsid w:val="00F2776B"/>
    <w:rsid w:val="00F27D3A"/>
    <w:rsid w:val="00F27F22"/>
    <w:rsid w:val="00F30199"/>
    <w:rsid w:val="00F30664"/>
    <w:rsid w:val="00F30AAE"/>
    <w:rsid w:val="00F30F5A"/>
    <w:rsid w:val="00F31828"/>
    <w:rsid w:val="00F3190E"/>
    <w:rsid w:val="00F32059"/>
    <w:rsid w:val="00F330AA"/>
    <w:rsid w:val="00F33497"/>
    <w:rsid w:val="00F33E81"/>
    <w:rsid w:val="00F35C09"/>
    <w:rsid w:val="00F361E2"/>
    <w:rsid w:val="00F36872"/>
    <w:rsid w:val="00F369B9"/>
    <w:rsid w:val="00F3715B"/>
    <w:rsid w:val="00F376DF"/>
    <w:rsid w:val="00F4012F"/>
    <w:rsid w:val="00F419DE"/>
    <w:rsid w:val="00F44246"/>
    <w:rsid w:val="00F4493E"/>
    <w:rsid w:val="00F44D99"/>
    <w:rsid w:val="00F463FA"/>
    <w:rsid w:val="00F4701E"/>
    <w:rsid w:val="00F47E8C"/>
    <w:rsid w:val="00F47FCD"/>
    <w:rsid w:val="00F501B2"/>
    <w:rsid w:val="00F5045B"/>
    <w:rsid w:val="00F50BBB"/>
    <w:rsid w:val="00F5125B"/>
    <w:rsid w:val="00F521D8"/>
    <w:rsid w:val="00F5248A"/>
    <w:rsid w:val="00F52D97"/>
    <w:rsid w:val="00F537F7"/>
    <w:rsid w:val="00F538F2"/>
    <w:rsid w:val="00F558CE"/>
    <w:rsid w:val="00F56483"/>
    <w:rsid w:val="00F57C69"/>
    <w:rsid w:val="00F6217F"/>
    <w:rsid w:val="00F6306A"/>
    <w:rsid w:val="00F642BF"/>
    <w:rsid w:val="00F64A3A"/>
    <w:rsid w:val="00F658EC"/>
    <w:rsid w:val="00F66333"/>
    <w:rsid w:val="00F66592"/>
    <w:rsid w:val="00F66596"/>
    <w:rsid w:val="00F670B4"/>
    <w:rsid w:val="00F70034"/>
    <w:rsid w:val="00F7153D"/>
    <w:rsid w:val="00F73249"/>
    <w:rsid w:val="00F7367A"/>
    <w:rsid w:val="00F7478F"/>
    <w:rsid w:val="00F762CA"/>
    <w:rsid w:val="00F767D6"/>
    <w:rsid w:val="00F76F43"/>
    <w:rsid w:val="00F81846"/>
    <w:rsid w:val="00F831BD"/>
    <w:rsid w:val="00F83992"/>
    <w:rsid w:val="00F83A27"/>
    <w:rsid w:val="00F83E0C"/>
    <w:rsid w:val="00F84CDB"/>
    <w:rsid w:val="00F8541A"/>
    <w:rsid w:val="00F86534"/>
    <w:rsid w:val="00F86835"/>
    <w:rsid w:val="00F87EE2"/>
    <w:rsid w:val="00F903EA"/>
    <w:rsid w:val="00F93982"/>
    <w:rsid w:val="00F93C34"/>
    <w:rsid w:val="00F96541"/>
    <w:rsid w:val="00F9684C"/>
    <w:rsid w:val="00F96A03"/>
    <w:rsid w:val="00F96BC8"/>
    <w:rsid w:val="00F9747C"/>
    <w:rsid w:val="00FA0216"/>
    <w:rsid w:val="00FA023B"/>
    <w:rsid w:val="00FA04C7"/>
    <w:rsid w:val="00FA08A1"/>
    <w:rsid w:val="00FA095D"/>
    <w:rsid w:val="00FA0CD4"/>
    <w:rsid w:val="00FA0E85"/>
    <w:rsid w:val="00FA17CA"/>
    <w:rsid w:val="00FA183D"/>
    <w:rsid w:val="00FA1F20"/>
    <w:rsid w:val="00FA233D"/>
    <w:rsid w:val="00FA2619"/>
    <w:rsid w:val="00FA2F7F"/>
    <w:rsid w:val="00FA36E8"/>
    <w:rsid w:val="00FA4D19"/>
    <w:rsid w:val="00FA6A5E"/>
    <w:rsid w:val="00FA6FB5"/>
    <w:rsid w:val="00FA72B7"/>
    <w:rsid w:val="00FB04DF"/>
    <w:rsid w:val="00FB080B"/>
    <w:rsid w:val="00FB36E4"/>
    <w:rsid w:val="00FB37A4"/>
    <w:rsid w:val="00FB3BBD"/>
    <w:rsid w:val="00FB3E6D"/>
    <w:rsid w:val="00FB405F"/>
    <w:rsid w:val="00FB6360"/>
    <w:rsid w:val="00FB6404"/>
    <w:rsid w:val="00FB74B5"/>
    <w:rsid w:val="00FB79A9"/>
    <w:rsid w:val="00FB7A8B"/>
    <w:rsid w:val="00FC1262"/>
    <w:rsid w:val="00FC16DB"/>
    <w:rsid w:val="00FC2D91"/>
    <w:rsid w:val="00FC2E9F"/>
    <w:rsid w:val="00FC4EFB"/>
    <w:rsid w:val="00FC718C"/>
    <w:rsid w:val="00FC7657"/>
    <w:rsid w:val="00FC7740"/>
    <w:rsid w:val="00FC7862"/>
    <w:rsid w:val="00FD0641"/>
    <w:rsid w:val="00FD348F"/>
    <w:rsid w:val="00FD3671"/>
    <w:rsid w:val="00FD379D"/>
    <w:rsid w:val="00FD3A62"/>
    <w:rsid w:val="00FD432B"/>
    <w:rsid w:val="00FD44BE"/>
    <w:rsid w:val="00FD4ADC"/>
    <w:rsid w:val="00FD4D7E"/>
    <w:rsid w:val="00FD4FB9"/>
    <w:rsid w:val="00FD52FE"/>
    <w:rsid w:val="00FD5480"/>
    <w:rsid w:val="00FD5815"/>
    <w:rsid w:val="00FD61F7"/>
    <w:rsid w:val="00FD7D2C"/>
    <w:rsid w:val="00FE134A"/>
    <w:rsid w:val="00FE19AD"/>
    <w:rsid w:val="00FE1A2E"/>
    <w:rsid w:val="00FE1FA3"/>
    <w:rsid w:val="00FE204D"/>
    <w:rsid w:val="00FE2118"/>
    <w:rsid w:val="00FE349B"/>
    <w:rsid w:val="00FE3ACE"/>
    <w:rsid w:val="00FE4256"/>
    <w:rsid w:val="00FE4B47"/>
    <w:rsid w:val="00FE691D"/>
    <w:rsid w:val="00FE7573"/>
    <w:rsid w:val="00FE7BA3"/>
    <w:rsid w:val="00FE7CA1"/>
    <w:rsid w:val="00FF02DB"/>
    <w:rsid w:val="00FF0F83"/>
    <w:rsid w:val="00FF4435"/>
    <w:rsid w:val="00FF5BDC"/>
    <w:rsid w:val="00FF64F4"/>
    <w:rsid w:val="00FF7D35"/>
    <w:rsid w:val="00FF7FD3"/>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F7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0">
    <w:name w:val="heading 1"/>
    <w:basedOn w:val="a"/>
    <w:next w:val="a"/>
    <w:link w:val="1Char"/>
    <w:uiPriority w:val="9"/>
    <w:qFormat/>
    <w:rsid w:val="00676382"/>
    <w:pPr>
      <w:keepNext/>
      <w:keepLines/>
      <w:widowControl w:val="0"/>
      <w:spacing w:before="340" w:after="330" w:line="578" w:lineRule="auto"/>
      <w:jc w:val="both"/>
      <w:outlineLvl w:val="0"/>
    </w:pPr>
    <w:rPr>
      <w:rFonts w:ascii="Times New Roman" w:eastAsia="Adobe 宋体 Std L" w:hAnsi="Times New Roman" w:cs="Times New Roman"/>
      <w:b/>
      <w:bCs/>
      <w:kern w:val="44"/>
      <w:sz w:val="44"/>
      <w:szCs w:val="44"/>
      <w:lang w:val="en-US" w:eastAsia="zh-CN"/>
    </w:rPr>
  </w:style>
  <w:style w:type="paragraph" w:styleId="20">
    <w:name w:val="heading 2"/>
    <w:basedOn w:val="a"/>
    <w:next w:val="a"/>
    <w:link w:val="2Char"/>
    <w:uiPriority w:val="9"/>
    <w:semiHidden/>
    <w:unhideWhenUsed/>
    <w:qFormat/>
    <w:rsid w:val="00676382"/>
    <w:pPr>
      <w:keepNext/>
      <w:keepLines/>
      <w:widowControl w:val="0"/>
      <w:spacing w:before="260" w:after="260" w:line="416" w:lineRule="auto"/>
      <w:jc w:val="both"/>
      <w:outlineLvl w:val="1"/>
    </w:pPr>
    <w:rPr>
      <w:rFonts w:asciiTheme="majorHAnsi" w:eastAsiaTheme="majorEastAsia" w:hAnsiTheme="majorHAnsi" w:cstheme="majorBidi"/>
      <w:b/>
      <w:bCs/>
      <w:sz w:val="32"/>
      <w:szCs w:val="32"/>
      <w:lang w:val="en-US" w:eastAsia="zh-CN"/>
    </w:rPr>
  </w:style>
  <w:style w:type="paragraph" w:styleId="3">
    <w:name w:val="heading 3"/>
    <w:basedOn w:val="a"/>
    <w:link w:val="3Char"/>
    <w:uiPriority w:val="9"/>
    <w:qFormat/>
    <w:rsid w:val="00676382"/>
    <w:pPr>
      <w:spacing w:before="100" w:beforeAutospacing="1" w:after="100" w:afterAutospacing="1" w:line="240" w:lineRule="auto"/>
      <w:outlineLvl w:val="2"/>
    </w:pPr>
    <w:rPr>
      <w:rFonts w:ascii="宋体" w:hAnsi="宋体" w:cs="宋体"/>
      <w:b/>
      <w:bCs/>
      <w:sz w:val="27"/>
      <w:szCs w:val="27"/>
      <w:lang w:val="en-US" w:eastAsia="zh-CN"/>
    </w:rPr>
  </w:style>
  <w:style w:type="paragraph" w:styleId="4">
    <w:name w:val="heading 4"/>
    <w:basedOn w:val="a"/>
    <w:link w:val="4Char"/>
    <w:uiPriority w:val="9"/>
    <w:qFormat/>
    <w:rsid w:val="00E531BF"/>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D74C91"/>
  </w:style>
  <w:style w:type="paragraph" w:styleId="a3">
    <w:name w:val="header"/>
    <w:basedOn w:val="a"/>
    <w:link w:val="Char"/>
    <w:uiPriority w:val="99"/>
    <w:unhideWhenUsed/>
    <w:rsid w:val="00235ED5"/>
    <w:pPr>
      <w:tabs>
        <w:tab w:val="center" w:pos="4680"/>
        <w:tab w:val="right" w:pos="9360"/>
      </w:tabs>
      <w:spacing w:after="0" w:line="240" w:lineRule="auto"/>
    </w:pPr>
  </w:style>
  <w:style w:type="character" w:customStyle="1" w:styleId="Char">
    <w:name w:val="页眉 Char"/>
    <w:basedOn w:val="a0"/>
    <w:link w:val="a3"/>
    <w:uiPriority w:val="99"/>
    <w:rsid w:val="00235ED5"/>
  </w:style>
  <w:style w:type="paragraph" w:styleId="a4">
    <w:name w:val="footer"/>
    <w:basedOn w:val="a"/>
    <w:link w:val="Char0"/>
    <w:uiPriority w:val="99"/>
    <w:unhideWhenUsed/>
    <w:rsid w:val="00235ED5"/>
    <w:pPr>
      <w:tabs>
        <w:tab w:val="center" w:pos="4680"/>
        <w:tab w:val="right" w:pos="9360"/>
      </w:tabs>
      <w:spacing w:after="0" w:line="240" w:lineRule="auto"/>
    </w:pPr>
  </w:style>
  <w:style w:type="character" w:customStyle="1" w:styleId="Char0">
    <w:name w:val="页脚 Char"/>
    <w:basedOn w:val="a0"/>
    <w:link w:val="a4"/>
    <w:uiPriority w:val="99"/>
    <w:rsid w:val="00235ED5"/>
  </w:style>
  <w:style w:type="paragraph" w:styleId="a5">
    <w:name w:val="Normal (Web)"/>
    <w:basedOn w:val="a"/>
    <w:uiPriority w:val="99"/>
    <w:semiHidden/>
    <w:unhideWhenUsed/>
    <w:rsid w:val="006D7542"/>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styleId="a6">
    <w:name w:val="List Paragraph"/>
    <w:basedOn w:val="a"/>
    <w:link w:val="Char1"/>
    <w:uiPriority w:val="34"/>
    <w:qFormat/>
    <w:rsid w:val="00077C4C"/>
    <w:pPr>
      <w:ind w:left="720"/>
      <w:contextualSpacing/>
    </w:pPr>
  </w:style>
  <w:style w:type="table" w:styleId="a7">
    <w:name w:val="Table Grid"/>
    <w:basedOn w:val="a1"/>
    <w:uiPriority w:val="39"/>
    <w:rsid w:val="004861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5A4B7D"/>
    <w:rPr>
      <w:color w:val="808080"/>
    </w:rPr>
  </w:style>
  <w:style w:type="paragraph" w:customStyle="1" w:styleId="TDAcknowledgments">
    <w:name w:val="TD_Acknowledgments"/>
    <w:basedOn w:val="a"/>
    <w:qFormat/>
    <w:rsid w:val="006E3560"/>
    <w:pPr>
      <w:widowControl w:val="0"/>
      <w:spacing w:before="240" w:after="240" w:line="360" w:lineRule="auto"/>
    </w:pPr>
    <w:rPr>
      <w:rFonts w:asciiTheme="majorBidi" w:eastAsia="Times New Roman" w:hAnsiTheme="majorBidi" w:cstheme="majorBidi"/>
      <w:b/>
      <w:bCs/>
      <w:color w:val="000000" w:themeColor="text1"/>
      <w:sz w:val="28"/>
      <w:szCs w:val="28"/>
      <w:lang w:eastAsia="en-CA"/>
    </w:rPr>
  </w:style>
  <w:style w:type="paragraph" w:styleId="a9">
    <w:name w:val="Bibliography"/>
    <w:basedOn w:val="a"/>
    <w:next w:val="a"/>
    <w:uiPriority w:val="37"/>
    <w:unhideWhenUsed/>
    <w:rsid w:val="004B4CC9"/>
    <w:pPr>
      <w:tabs>
        <w:tab w:val="left" w:pos="504"/>
      </w:tabs>
      <w:spacing w:after="0" w:line="240" w:lineRule="auto"/>
      <w:ind w:left="504" w:hanging="504"/>
    </w:pPr>
  </w:style>
  <w:style w:type="character" w:styleId="aa">
    <w:name w:val="Hyperlink"/>
    <w:basedOn w:val="a0"/>
    <w:uiPriority w:val="99"/>
    <w:unhideWhenUsed/>
    <w:rsid w:val="009D147C"/>
    <w:rPr>
      <w:color w:val="0000FF"/>
      <w:u w:val="single"/>
    </w:rPr>
  </w:style>
  <w:style w:type="character" w:customStyle="1" w:styleId="UnresolvedMention1">
    <w:name w:val="Unresolved Mention1"/>
    <w:basedOn w:val="a0"/>
    <w:uiPriority w:val="99"/>
    <w:semiHidden/>
    <w:unhideWhenUsed/>
    <w:rsid w:val="000510B3"/>
    <w:rPr>
      <w:color w:val="808080"/>
      <w:shd w:val="clear" w:color="auto" w:fill="E6E6E6"/>
    </w:rPr>
  </w:style>
  <w:style w:type="paragraph" w:styleId="HTML">
    <w:name w:val="HTML Preformatted"/>
    <w:basedOn w:val="a"/>
    <w:link w:val="HTMLChar"/>
    <w:uiPriority w:val="99"/>
    <w:semiHidden/>
    <w:unhideWhenUsed/>
    <w:rsid w:val="004A3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Char">
    <w:name w:val="HTML 预设格式 Char"/>
    <w:basedOn w:val="a0"/>
    <w:link w:val="HTML"/>
    <w:uiPriority w:val="99"/>
    <w:semiHidden/>
    <w:rsid w:val="004A31E1"/>
    <w:rPr>
      <w:rFonts w:ascii="Courier New" w:eastAsia="Times New Roman" w:hAnsi="Courier New" w:cs="Courier New"/>
      <w:sz w:val="20"/>
      <w:szCs w:val="20"/>
      <w:lang w:eastAsia="en-CA"/>
    </w:rPr>
  </w:style>
  <w:style w:type="character" w:styleId="ab">
    <w:name w:val="Emphasis"/>
    <w:basedOn w:val="a0"/>
    <w:uiPriority w:val="20"/>
    <w:qFormat/>
    <w:rsid w:val="00347BC9"/>
    <w:rPr>
      <w:i/>
      <w:iCs/>
    </w:rPr>
  </w:style>
  <w:style w:type="character" w:customStyle="1" w:styleId="std">
    <w:name w:val="std"/>
    <w:basedOn w:val="a0"/>
    <w:rsid w:val="00347BC9"/>
  </w:style>
  <w:style w:type="character" w:styleId="ac">
    <w:name w:val="annotation reference"/>
    <w:basedOn w:val="a0"/>
    <w:uiPriority w:val="99"/>
    <w:semiHidden/>
    <w:unhideWhenUsed/>
    <w:rsid w:val="0047086C"/>
    <w:rPr>
      <w:sz w:val="16"/>
      <w:szCs w:val="16"/>
    </w:rPr>
  </w:style>
  <w:style w:type="paragraph" w:styleId="ad">
    <w:name w:val="annotation text"/>
    <w:basedOn w:val="a"/>
    <w:link w:val="Char2"/>
    <w:uiPriority w:val="99"/>
    <w:semiHidden/>
    <w:unhideWhenUsed/>
    <w:rsid w:val="0047086C"/>
    <w:pPr>
      <w:spacing w:line="240" w:lineRule="auto"/>
    </w:pPr>
    <w:rPr>
      <w:sz w:val="20"/>
      <w:szCs w:val="20"/>
    </w:rPr>
  </w:style>
  <w:style w:type="character" w:customStyle="1" w:styleId="Char2">
    <w:name w:val="批注文字 Char"/>
    <w:basedOn w:val="a0"/>
    <w:link w:val="ad"/>
    <w:uiPriority w:val="99"/>
    <w:semiHidden/>
    <w:rsid w:val="0047086C"/>
    <w:rPr>
      <w:sz w:val="20"/>
      <w:szCs w:val="20"/>
    </w:rPr>
  </w:style>
  <w:style w:type="paragraph" w:styleId="ae">
    <w:name w:val="annotation subject"/>
    <w:basedOn w:val="ad"/>
    <w:next w:val="ad"/>
    <w:link w:val="Char3"/>
    <w:uiPriority w:val="99"/>
    <w:semiHidden/>
    <w:unhideWhenUsed/>
    <w:rsid w:val="0047086C"/>
    <w:rPr>
      <w:b/>
      <w:bCs/>
    </w:rPr>
  </w:style>
  <w:style w:type="character" w:customStyle="1" w:styleId="Char3">
    <w:name w:val="批注主题 Char"/>
    <w:basedOn w:val="Char2"/>
    <w:link w:val="ae"/>
    <w:uiPriority w:val="99"/>
    <w:semiHidden/>
    <w:rsid w:val="0047086C"/>
    <w:rPr>
      <w:b/>
      <w:bCs/>
      <w:sz w:val="20"/>
      <w:szCs w:val="20"/>
    </w:rPr>
  </w:style>
  <w:style w:type="paragraph" w:styleId="af">
    <w:name w:val="Revision"/>
    <w:hidden/>
    <w:uiPriority w:val="99"/>
    <w:semiHidden/>
    <w:rsid w:val="0047086C"/>
    <w:pPr>
      <w:spacing w:after="0" w:line="240" w:lineRule="auto"/>
    </w:pPr>
  </w:style>
  <w:style w:type="paragraph" w:styleId="af0">
    <w:name w:val="Balloon Text"/>
    <w:basedOn w:val="a"/>
    <w:link w:val="Char4"/>
    <w:uiPriority w:val="99"/>
    <w:semiHidden/>
    <w:unhideWhenUsed/>
    <w:rsid w:val="0047086C"/>
    <w:pPr>
      <w:spacing w:after="0" w:line="240" w:lineRule="auto"/>
    </w:pPr>
    <w:rPr>
      <w:rFonts w:ascii="Segoe UI" w:hAnsi="Segoe UI" w:cs="Segoe UI"/>
      <w:sz w:val="18"/>
      <w:szCs w:val="18"/>
    </w:rPr>
  </w:style>
  <w:style w:type="character" w:customStyle="1" w:styleId="Char4">
    <w:name w:val="批注框文本 Char"/>
    <w:basedOn w:val="a0"/>
    <w:link w:val="af0"/>
    <w:uiPriority w:val="99"/>
    <w:semiHidden/>
    <w:rsid w:val="0047086C"/>
    <w:rPr>
      <w:rFonts w:ascii="Segoe UI" w:hAnsi="Segoe UI" w:cs="Segoe UI"/>
      <w:sz w:val="18"/>
      <w:szCs w:val="18"/>
    </w:rPr>
  </w:style>
  <w:style w:type="numbering" w:customStyle="1" w:styleId="Style1">
    <w:name w:val="Style1"/>
    <w:uiPriority w:val="99"/>
    <w:rsid w:val="00350DAD"/>
    <w:pPr>
      <w:numPr>
        <w:numId w:val="10"/>
      </w:numPr>
    </w:pPr>
  </w:style>
  <w:style w:type="paragraph" w:styleId="af1">
    <w:name w:val="caption"/>
    <w:basedOn w:val="a"/>
    <w:next w:val="a"/>
    <w:uiPriority w:val="35"/>
    <w:unhideWhenUsed/>
    <w:qFormat/>
    <w:rsid w:val="00BD35F6"/>
    <w:pPr>
      <w:spacing w:after="200" w:line="240" w:lineRule="auto"/>
      <w:ind w:firstLine="720"/>
    </w:pPr>
    <w:rPr>
      <w:rFonts w:asciiTheme="majorBidi" w:hAnsiTheme="majorBidi"/>
      <w:b/>
      <w:bCs/>
      <w:color w:val="5B9BD5" w:themeColor="accent1"/>
      <w:sz w:val="18"/>
      <w:szCs w:val="18"/>
    </w:rPr>
  </w:style>
  <w:style w:type="character" w:customStyle="1" w:styleId="4Char">
    <w:name w:val="标题 4 Char"/>
    <w:basedOn w:val="a0"/>
    <w:link w:val="4"/>
    <w:uiPriority w:val="9"/>
    <w:rsid w:val="00E531BF"/>
    <w:rPr>
      <w:rFonts w:ascii="Times New Roman" w:eastAsia="Times New Roman" w:hAnsi="Times New Roman" w:cs="Times New Roman"/>
      <w:b/>
      <w:bCs/>
      <w:sz w:val="24"/>
      <w:szCs w:val="24"/>
      <w:lang w:val="en-US"/>
    </w:rPr>
  </w:style>
  <w:style w:type="character" w:customStyle="1" w:styleId="1Char">
    <w:name w:val="标题 1 Char"/>
    <w:basedOn w:val="a0"/>
    <w:link w:val="10"/>
    <w:uiPriority w:val="9"/>
    <w:rsid w:val="00676382"/>
    <w:rPr>
      <w:rFonts w:ascii="Times New Roman" w:eastAsia="Adobe 宋体 Std L" w:hAnsi="Times New Roman" w:cs="Times New Roman"/>
      <w:b/>
      <w:bCs/>
      <w:kern w:val="44"/>
      <w:sz w:val="44"/>
      <w:szCs w:val="44"/>
      <w:lang w:val="en-US" w:eastAsia="zh-CN"/>
    </w:rPr>
  </w:style>
  <w:style w:type="character" w:customStyle="1" w:styleId="2Char">
    <w:name w:val="标题 2 Char"/>
    <w:basedOn w:val="a0"/>
    <w:link w:val="20"/>
    <w:uiPriority w:val="9"/>
    <w:semiHidden/>
    <w:rsid w:val="00676382"/>
    <w:rPr>
      <w:rFonts w:asciiTheme="majorHAnsi" w:eastAsiaTheme="majorEastAsia" w:hAnsiTheme="majorHAnsi" w:cstheme="majorBidi"/>
      <w:b/>
      <w:bCs/>
      <w:sz w:val="32"/>
      <w:szCs w:val="32"/>
      <w:lang w:val="en-US" w:eastAsia="zh-CN"/>
    </w:rPr>
  </w:style>
  <w:style w:type="character" w:customStyle="1" w:styleId="3Char">
    <w:name w:val="标题 3 Char"/>
    <w:basedOn w:val="a0"/>
    <w:link w:val="3"/>
    <w:uiPriority w:val="9"/>
    <w:rsid w:val="00676382"/>
    <w:rPr>
      <w:rFonts w:ascii="宋体" w:eastAsia="宋体" w:hAnsi="宋体" w:cs="宋体"/>
      <w:b/>
      <w:bCs/>
      <w:sz w:val="27"/>
      <w:szCs w:val="27"/>
      <w:lang w:val="en-US" w:eastAsia="zh-CN"/>
    </w:rPr>
  </w:style>
  <w:style w:type="character" w:customStyle="1" w:styleId="abstractlabel">
    <w:name w:val="abstract_label"/>
    <w:basedOn w:val="a0"/>
    <w:rsid w:val="00676382"/>
    <w:rPr>
      <w:b/>
      <w:bCs/>
      <w:sz w:val="36"/>
      <w:szCs w:val="36"/>
    </w:rPr>
  </w:style>
  <w:style w:type="character" w:customStyle="1" w:styleId="float-caption-standard">
    <w:name w:val="float-caption-standard"/>
    <w:basedOn w:val="a0"/>
    <w:rsid w:val="00676382"/>
  </w:style>
  <w:style w:type="paragraph" w:customStyle="1" w:styleId="msonormal0">
    <w:name w:val="msonormal"/>
    <w:basedOn w:val="a"/>
    <w:rsid w:val="00676382"/>
    <w:pPr>
      <w:spacing w:before="100" w:beforeAutospacing="1" w:after="100" w:afterAutospacing="1" w:line="240" w:lineRule="auto"/>
    </w:pPr>
    <w:rPr>
      <w:rFonts w:ascii="宋体" w:hAnsi="宋体" w:cs="宋体"/>
      <w:sz w:val="24"/>
      <w:szCs w:val="24"/>
      <w:lang w:val="en-US" w:eastAsia="zh-CN"/>
    </w:rPr>
  </w:style>
  <w:style w:type="character" w:styleId="af2">
    <w:name w:val="FollowedHyperlink"/>
    <w:basedOn w:val="a0"/>
    <w:uiPriority w:val="99"/>
    <w:semiHidden/>
    <w:unhideWhenUsed/>
    <w:rsid w:val="00676382"/>
    <w:rPr>
      <w:color w:val="800080"/>
      <w:u w:val="single"/>
    </w:rPr>
  </w:style>
  <w:style w:type="character" w:customStyle="1" w:styleId="subsectionlabel">
    <w:name w:val="subsection_label"/>
    <w:basedOn w:val="a0"/>
    <w:rsid w:val="00676382"/>
  </w:style>
  <w:style w:type="paragraph" w:styleId="af3">
    <w:name w:val="No Spacing"/>
    <w:aliases w:val="2级标题"/>
    <w:basedOn w:val="a"/>
    <w:link w:val="Char5"/>
    <w:uiPriority w:val="1"/>
    <w:qFormat/>
    <w:rsid w:val="00676382"/>
    <w:pPr>
      <w:spacing w:before="108" w:after="60" w:line="360" w:lineRule="auto"/>
      <w:outlineLvl w:val="2"/>
    </w:pPr>
    <w:rPr>
      <w:rFonts w:ascii="Times New Roman" w:hAnsi="Times New Roman" w:cs="Times New Roman"/>
      <w:b/>
      <w:bCs/>
      <w:sz w:val="36"/>
      <w:szCs w:val="36"/>
      <w:lang w:val="en-US" w:eastAsia="zh-CN"/>
    </w:rPr>
  </w:style>
  <w:style w:type="paragraph" w:customStyle="1" w:styleId="2">
    <w:name w:val="2级"/>
    <w:basedOn w:val="af3"/>
    <w:link w:val="21"/>
    <w:qFormat/>
    <w:rsid w:val="00676382"/>
    <w:pPr>
      <w:numPr>
        <w:ilvl w:val="1"/>
        <w:numId w:val="14"/>
      </w:numPr>
    </w:pPr>
    <w:rPr>
      <w:sz w:val="24"/>
      <w:szCs w:val="24"/>
    </w:rPr>
  </w:style>
  <w:style w:type="paragraph" w:customStyle="1" w:styleId="1">
    <w:name w:val="1级"/>
    <w:basedOn w:val="a6"/>
    <w:link w:val="11"/>
    <w:qFormat/>
    <w:rsid w:val="00676382"/>
    <w:pPr>
      <w:widowControl w:val="0"/>
      <w:numPr>
        <w:numId w:val="14"/>
      </w:numPr>
      <w:spacing w:after="0" w:line="360" w:lineRule="auto"/>
      <w:contextualSpacing w:val="0"/>
      <w:jc w:val="both"/>
    </w:pPr>
    <w:rPr>
      <w:rFonts w:ascii="Times New Roman" w:eastAsia="Adobe 宋体 Std L" w:hAnsi="Times New Roman" w:cs="Times New Roman"/>
      <w:b/>
      <w:sz w:val="32"/>
      <w:szCs w:val="24"/>
      <w:lang w:val="en-US" w:eastAsia="zh-CN"/>
    </w:rPr>
  </w:style>
  <w:style w:type="character" w:customStyle="1" w:styleId="Char5">
    <w:name w:val="无间隔 Char"/>
    <w:aliases w:val="2级标题 Char"/>
    <w:basedOn w:val="a0"/>
    <w:link w:val="af3"/>
    <w:uiPriority w:val="1"/>
    <w:rsid w:val="00676382"/>
    <w:rPr>
      <w:rFonts w:ascii="Times New Roman" w:eastAsia="宋体" w:hAnsi="Times New Roman" w:cs="Times New Roman"/>
      <w:b/>
      <w:bCs/>
      <w:sz w:val="36"/>
      <w:szCs w:val="36"/>
      <w:lang w:val="en-US" w:eastAsia="zh-CN"/>
    </w:rPr>
  </w:style>
  <w:style w:type="character" w:customStyle="1" w:styleId="21">
    <w:name w:val="2级 字符"/>
    <w:basedOn w:val="Char5"/>
    <w:link w:val="2"/>
    <w:rsid w:val="00676382"/>
    <w:rPr>
      <w:rFonts w:ascii="Times New Roman" w:eastAsia="宋体" w:hAnsi="Times New Roman" w:cs="Times New Roman"/>
      <w:b/>
      <w:bCs/>
      <w:sz w:val="24"/>
      <w:szCs w:val="24"/>
      <w:lang w:val="en-US" w:eastAsia="zh-CN"/>
    </w:rPr>
  </w:style>
  <w:style w:type="character" w:customStyle="1" w:styleId="Char1">
    <w:name w:val="列出段落 Char"/>
    <w:basedOn w:val="a0"/>
    <w:link w:val="a6"/>
    <w:uiPriority w:val="34"/>
    <w:rsid w:val="00676382"/>
  </w:style>
  <w:style w:type="character" w:customStyle="1" w:styleId="11">
    <w:name w:val="1级 字符"/>
    <w:basedOn w:val="Char1"/>
    <w:link w:val="1"/>
    <w:rsid w:val="00676382"/>
    <w:rPr>
      <w:rFonts w:ascii="Times New Roman" w:eastAsia="Adobe 宋体 Std L" w:hAnsi="Times New Roman" w:cs="Times New Roman"/>
      <w:b/>
      <w:sz w:val="32"/>
      <w:szCs w:val="24"/>
      <w:lang w:val="en-US" w:eastAsia="zh-CN"/>
    </w:rPr>
  </w:style>
  <w:style w:type="character" w:customStyle="1" w:styleId="sectionlabel">
    <w:name w:val="section_label"/>
    <w:basedOn w:val="a0"/>
    <w:rsid w:val="00676382"/>
  </w:style>
  <w:style w:type="character" w:customStyle="1" w:styleId="highlight">
    <w:name w:val="highlight"/>
    <w:basedOn w:val="a0"/>
    <w:rsid w:val="001E52F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0">
    <w:name w:val="heading 1"/>
    <w:basedOn w:val="a"/>
    <w:next w:val="a"/>
    <w:link w:val="1Char"/>
    <w:uiPriority w:val="9"/>
    <w:qFormat/>
    <w:rsid w:val="00676382"/>
    <w:pPr>
      <w:keepNext/>
      <w:keepLines/>
      <w:widowControl w:val="0"/>
      <w:spacing w:before="340" w:after="330" w:line="578" w:lineRule="auto"/>
      <w:jc w:val="both"/>
      <w:outlineLvl w:val="0"/>
    </w:pPr>
    <w:rPr>
      <w:rFonts w:ascii="Times New Roman" w:eastAsia="Adobe 宋体 Std L" w:hAnsi="Times New Roman" w:cs="Times New Roman"/>
      <w:b/>
      <w:bCs/>
      <w:kern w:val="44"/>
      <w:sz w:val="44"/>
      <w:szCs w:val="44"/>
      <w:lang w:val="en-US" w:eastAsia="zh-CN"/>
    </w:rPr>
  </w:style>
  <w:style w:type="paragraph" w:styleId="20">
    <w:name w:val="heading 2"/>
    <w:basedOn w:val="a"/>
    <w:next w:val="a"/>
    <w:link w:val="2Char"/>
    <w:uiPriority w:val="9"/>
    <w:semiHidden/>
    <w:unhideWhenUsed/>
    <w:qFormat/>
    <w:rsid w:val="00676382"/>
    <w:pPr>
      <w:keepNext/>
      <w:keepLines/>
      <w:widowControl w:val="0"/>
      <w:spacing w:before="260" w:after="260" w:line="416" w:lineRule="auto"/>
      <w:jc w:val="both"/>
      <w:outlineLvl w:val="1"/>
    </w:pPr>
    <w:rPr>
      <w:rFonts w:asciiTheme="majorHAnsi" w:eastAsiaTheme="majorEastAsia" w:hAnsiTheme="majorHAnsi" w:cstheme="majorBidi"/>
      <w:b/>
      <w:bCs/>
      <w:sz w:val="32"/>
      <w:szCs w:val="32"/>
      <w:lang w:val="en-US" w:eastAsia="zh-CN"/>
    </w:rPr>
  </w:style>
  <w:style w:type="paragraph" w:styleId="3">
    <w:name w:val="heading 3"/>
    <w:basedOn w:val="a"/>
    <w:link w:val="3Char"/>
    <w:uiPriority w:val="9"/>
    <w:qFormat/>
    <w:rsid w:val="00676382"/>
    <w:pPr>
      <w:spacing w:before="100" w:beforeAutospacing="1" w:after="100" w:afterAutospacing="1" w:line="240" w:lineRule="auto"/>
      <w:outlineLvl w:val="2"/>
    </w:pPr>
    <w:rPr>
      <w:rFonts w:ascii="宋体" w:hAnsi="宋体" w:cs="宋体"/>
      <w:b/>
      <w:bCs/>
      <w:sz w:val="27"/>
      <w:szCs w:val="27"/>
      <w:lang w:val="en-US" w:eastAsia="zh-CN"/>
    </w:rPr>
  </w:style>
  <w:style w:type="paragraph" w:styleId="4">
    <w:name w:val="heading 4"/>
    <w:basedOn w:val="a"/>
    <w:link w:val="4Char"/>
    <w:uiPriority w:val="9"/>
    <w:qFormat/>
    <w:rsid w:val="00E531BF"/>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D74C91"/>
  </w:style>
  <w:style w:type="paragraph" w:styleId="a3">
    <w:name w:val="header"/>
    <w:basedOn w:val="a"/>
    <w:link w:val="Char"/>
    <w:uiPriority w:val="99"/>
    <w:unhideWhenUsed/>
    <w:rsid w:val="00235ED5"/>
    <w:pPr>
      <w:tabs>
        <w:tab w:val="center" w:pos="4680"/>
        <w:tab w:val="right" w:pos="9360"/>
      </w:tabs>
      <w:spacing w:after="0" w:line="240" w:lineRule="auto"/>
    </w:pPr>
  </w:style>
  <w:style w:type="character" w:customStyle="1" w:styleId="Char">
    <w:name w:val="页眉 Char"/>
    <w:basedOn w:val="a0"/>
    <w:link w:val="a3"/>
    <w:uiPriority w:val="99"/>
    <w:rsid w:val="00235ED5"/>
  </w:style>
  <w:style w:type="paragraph" w:styleId="a4">
    <w:name w:val="footer"/>
    <w:basedOn w:val="a"/>
    <w:link w:val="Char0"/>
    <w:uiPriority w:val="99"/>
    <w:unhideWhenUsed/>
    <w:rsid w:val="00235ED5"/>
    <w:pPr>
      <w:tabs>
        <w:tab w:val="center" w:pos="4680"/>
        <w:tab w:val="right" w:pos="9360"/>
      </w:tabs>
      <w:spacing w:after="0" w:line="240" w:lineRule="auto"/>
    </w:pPr>
  </w:style>
  <w:style w:type="character" w:customStyle="1" w:styleId="Char0">
    <w:name w:val="页脚 Char"/>
    <w:basedOn w:val="a0"/>
    <w:link w:val="a4"/>
    <w:uiPriority w:val="99"/>
    <w:rsid w:val="00235ED5"/>
  </w:style>
  <w:style w:type="paragraph" w:styleId="a5">
    <w:name w:val="Normal (Web)"/>
    <w:basedOn w:val="a"/>
    <w:uiPriority w:val="99"/>
    <w:semiHidden/>
    <w:unhideWhenUsed/>
    <w:rsid w:val="006D7542"/>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styleId="a6">
    <w:name w:val="List Paragraph"/>
    <w:basedOn w:val="a"/>
    <w:link w:val="Char1"/>
    <w:uiPriority w:val="34"/>
    <w:qFormat/>
    <w:rsid w:val="00077C4C"/>
    <w:pPr>
      <w:ind w:left="720"/>
      <w:contextualSpacing/>
    </w:pPr>
  </w:style>
  <w:style w:type="table" w:styleId="a7">
    <w:name w:val="Table Grid"/>
    <w:basedOn w:val="a1"/>
    <w:uiPriority w:val="39"/>
    <w:rsid w:val="004861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5A4B7D"/>
    <w:rPr>
      <w:color w:val="808080"/>
    </w:rPr>
  </w:style>
  <w:style w:type="paragraph" w:customStyle="1" w:styleId="TDAcknowledgments">
    <w:name w:val="TD_Acknowledgments"/>
    <w:basedOn w:val="a"/>
    <w:qFormat/>
    <w:rsid w:val="006E3560"/>
    <w:pPr>
      <w:widowControl w:val="0"/>
      <w:spacing w:before="240" w:after="240" w:line="360" w:lineRule="auto"/>
    </w:pPr>
    <w:rPr>
      <w:rFonts w:asciiTheme="majorBidi" w:eastAsia="Times New Roman" w:hAnsiTheme="majorBidi" w:cstheme="majorBidi"/>
      <w:b/>
      <w:bCs/>
      <w:color w:val="000000" w:themeColor="text1"/>
      <w:sz w:val="28"/>
      <w:szCs w:val="28"/>
      <w:lang w:eastAsia="en-CA"/>
    </w:rPr>
  </w:style>
  <w:style w:type="paragraph" w:styleId="a9">
    <w:name w:val="Bibliography"/>
    <w:basedOn w:val="a"/>
    <w:next w:val="a"/>
    <w:uiPriority w:val="37"/>
    <w:unhideWhenUsed/>
    <w:rsid w:val="004B4CC9"/>
    <w:pPr>
      <w:tabs>
        <w:tab w:val="left" w:pos="504"/>
      </w:tabs>
      <w:spacing w:after="0" w:line="240" w:lineRule="auto"/>
      <w:ind w:left="504" w:hanging="504"/>
    </w:pPr>
  </w:style>
  <w:style w:type="character" w:styleId="aa">
    <w:name w:val="Hyperlink"/>
    <w:basedOn w:val="a0"/>
    <w:uiPriority w:val="99"/>
    <w:unhideWhenUsed/>
    <w:rsid w:val="009D147C"/>
    <w:rPr>
      <w:color w:val="0000FF"/>
      <w:u w:val="single"/>
    </w:rPr>
  </w:style>
  <w:style w:type="character" w:customStyle="1" w:styleId="UnresolvedMention1">
    <w:name w:val="Unresolved Mention1"/>
    <w:basedOn w:val="a0"/>
    <w:uiPriority w:val="99"/>
    <w:semiHidden/>
    <w:unhideWhenUsed/>
    <w:rsid w:val="000510B3"/>
    <w:rPr>
      <w:color w:val="808080"/>
      <w:shd w:val="clear" w:color="auto" w:fill="E6E6E6"/>
    </w:rPr>
  </w:style>
  <w:style w:type="paragraph" w:styleId="HTML">
    <w:name w:val="HTML Preformatted"/>
    <w:basedOn w:val="a"/>
    <w:link w:val="HTMLChar"/>
    <w:uiPriority w:val="99"/>
    <w:semiHidden/>
    <w:unhideWhenUsed/>
    <w:rsid w:val="004A31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Char">
    <w:name w:val="HTML 预设格式 Char"/>
    <w:basedOn w:val="a0"/>
    <w:link w:val="HTML"/>
    <w:uiPriority w:val="99"/>
    <w:semiHidden/>
    <w:rsid w:val="004A31E1"/>
    <w:rPr>
      <w:rFonts w:ascii="Courier New" w:eastAsia="Times New Roman" w:hAnsi="Courier New" w:cs="Courier New"/>
      <w:sz w:val="20"/>
      <w:szCs w:val="20"/>
      <w:lang w:eastAsia="en-CA"/>
    </w:rPr>
  </w:style>
  <w:style w:type="character" w:styleId="ab">
    <w:name w:val="Emphasis"/>
    <w:basedOn w:val="a0"/>
    <w:uiPriority w:val="20"/>
    <w:qFormat/>
    <w:rsid w:val="00347BC9"/>
    <w:rPr>
      <w:i/>
      <w:iCs/>
    </w:rPr>
  </w:style>
  <w:style w:type="character" w:customStyle="1" w:styleId="std">
    <w:name w:val="std"/>
    <w:basedOn w:val="a0"/>
    <w:rsid w:val="00347BC9"/>
  </w:style>
  <w:style w:type="character" w:styleId="ac">
    <w:name w:val="annotation reference"/>
    <w:basedOn w:val="a0"/>
    <w:uiPriority w:val="99"/>
    <w:semiHidden/>
    <w:unhideWhenUsed/>
    <w:rsid w:val="0047086C"/>
    <w:rPr>
      <w:sz w:val="16"/>
      <w:szCs w:val="16"/>
    </w:rPr>
  </w:style>
  <w:style w:type="paragraph" w:styleId="ad">
    <w:name w:val="annotation text"/>
    <w:basedOn w:val="a"/>
    <w:link w:val="Char2"/>
    <w:uiPriority w:val="99"/>
    <w:semiHidden/>
    <w:unhideWhenUsed/>
    <w:rsid w:val="0047086C"/>
    <w:pPr>
      <w:spacing w:line="240" w:lineRule="auto"/>
    </w:pPr>
    <w:rPr>
      <w:sz w:val="20"/>
      <w:szCs w:val="20"/>
    </w:rPr>
  </w:style>
  <w:style w:type="character" w:customStyle="1" w:styleId="Char2">
    <w:name w:val="批注文字 Char"/>
    <w:basedOn w:val="a0"/>
    <w:link w:val="ad"/>
    <w:uiPriority w:val="99"/>
    <w:semiHidden/>
    <w:rsid w:val="0047086C"/>
    <w:rPr>
      <w:sz w:val="20"/>
      <w:szCs w:val="20"/>
    </w:rPr>
  </w:style>
  <w:style w:type="paragraph" w:styleId="ae">
    <w:name w:val="annotation subject"/>
    <w:basedOn w:val="ad"/>
    <w:next w:val="ad"/>
    <w:link w:val="Char3"/>
    <w:uiPriority w:val="99"/>
    <w:semiHidden/>
    <w:unhideWhenUsed/>
    <w:rsid w:val="0047086C"/>
    <w:rPr>
      <w:b/>
      <w:bCs/>
    </w:rPr>
  </w:style>
  <w:style w:type="character" w:customStyle="1" w:styleId="Char3">
    <w:name w:val="批注主题 Char"/>
    <w:basedOn w:val="Char2"/>
    <w:link w:val="ae"/>
    <w:uiPriority w:val="99"/>
    <w:semiHidden/>
    <w:rsid w:val="0047086C"/>
    <w:rPr>
      <w:b/>
      <w:bCs/>
      <w:sz w:val="20"/>
      <w:szCs w:val="20"/>
    </w:rPr>
  </w:style>
  <w:style w:type="paragraph" w:styleId="af">
    <w:name w:val="Revision"/>
    <w:hidden/>
    <w:uiPriority w:val="99"/>
    <w:semiHidden/>
    <w:rsid w:val="0047086C"/>
    <w:pPr>
      <w:spacing w:after="0" w:line="240" w:lineRule="auto"/>
    </w:pPr>
  </w:style>
  <w:style w:type="paragraph" w:styleId="af0">
    <w:name w:val="Balloon Text"/>
    <w:basedOn w:val="a"/>
    <w:link w:val="Char4"/>
    <w:uiPriority w:val="99"/>
    <w:semiHidden/>
    <w:unhideWhenUsed/>
    <w:rsid w:val="0047086C"/>
    <w:pPr>
      <w:spacing w:after="0" w:line="240" w:lineRule="auto"/>
    </w:pPr>
    <w:rPr>
      <w:rFonts w:ascii="Segoe UI" w:hAnsi="Segoe UI" w:cs="Segoe UI"/>
      <w:sz w:val="18"/>
      <w:szCs w:val="18"/>
    </w:rPr>
  </w:style>
  <w:style w:type="character" w:customStyle="1" w:styleId="Char4">
    <w:name w:val="批注框文本 Char"/>
    <w:basedOn w:val="a0"/>
    <w:link w:val="af0"/>
    <w:uiPriority w:val="99"/>
    <w:semiHidden/>
    <w:rsid w:val="0047086C"/>
    <w:rPr>
      <w:rFonts w:ascii="Segoe UI" w:hAnsi="Segoe UI" w:cs="Segoe UI"/>
      <w:sz w:val="18"/>
      <w:szCs w:val="18"/>
    </w:rPr>
  </w:style>
  <w:style w:type="numbering" w:customStyle="1" w:styleId="Style1">
    <w:name w:val="Style1"/>
    <w:uiPriority w:val="99"/>
    <w:rsid w:val="00350DAD"/>
    <w:pPr>
      <w:numPr>
        <w:numId w:val="10"/>
      </w:numPr>
    </w:pPr>
  </w:style>
  <w:style w:type="paragraph" w:styleId="af1">
    <w:name w:val="caption"/>
    <w:basedOn w:val="a"/>
    <w:next w:val="a"/>
    <w:uiPriority w:val="35"/>
    <w:unhideWhenUsed/>
    <w:qFormat/>
    <w:rsid w:val="00BD35F6"/>
    <w:pPr>
      <w:spacing w:after="200" w:line="240" w:lineRule="auto"/>
      <w:ind w:firstLine="720"/>
    </w:pPr>
    <w:rPr>
      <w:rFonts w:asciiTheme="majorBidi" w:hAnsiTheme="majorBidi"/>
      <w:b/>
      <w:bCs/>
      <w:color w:val="5B9BD5" w:themeColor="accent1"/>
      <w:sz w:val="18"/>
      <w:szCs w:val="18"/>
    </w:rPr>
  </w:style>
  <w:style w:type="character" w:customStyle="1" w:styleId="4Char">
    <w:name w:val="标题 4 Char"/>
    <w:basedOn w:val="a0"/>
    <w:link w:val="4"/>
    <w:uiPriority w:val="9"/>
    <w:rsid w:val="00E531BF"/>
    <w:rPr>
      <w:rFonts w:ascii="Times New Roman" w:eastAsia="Times New Roman" w:hAnsi="Times New Roman" w:cs="Times New Roman"/>
      <w:b/>
      <w:bCs/>
      <w:sz w:val="24"/>
      <w:szCs w:val="24"/>
      <w:lang w:val="en-US"/>
    </w:rPr>
  </w:style>
  <w:style w:type="character" w:customStyle="1" w:styleId="1Char">
    <w:name w:val="标题 1 Char"/>
    <w:basedOn w:val="a0"/>
    <w:link w:val="10"/>
    <w:uiPriority w:val="9"/>
    <w:rsid w:val="00676382"/>
    <w:rPr>
      <w:rFonts w:ascii="Times New Roman" w:eastAsia="Adobe 宋体 Std L" w:hAnsi="Times New Roman" w:cs="Times New Roman"/>
      <w:b/>
      <w:bCs/>
      <w:kern w:val="44"/>
      <w:sz w:val="44"/>
      <w:szCs w:val="44"/>
      <w:lang w:val="en-US" w:eastAsia="zh-CN"/>
    </w:rPr>
  </w:style>
  <w:style w:type="character" w:customStyle="1" w:styleId="2Char">
    <w:name w:val="标题 2 Char"/>
    <w:basedOn w:val="a0"/>
    <w:link w:val="20"/>
    <w:uiPriority w:val="9"/>
    <w:semiHidden/>
    <w:rsid w:val="00676382"/>
    <w:rPr>
      <w:rFonts w:asciiTheme="majorHAnsi" w:eastAsiaTheme="majorEastAsia" w:hAnsiTheme="majorHAnsi" w:cstheme="majorBidi"/>
      <w:b/>
      <w:bCs/>
      <w:sz w:val="32"/>
      <w:szCs w:val="32"/>
      <w:lang w:val="en-US" w:eastAsia="zh-CN"/>
    </w:rPr>
  </w:style>
  <w:style w:type="character" w:customStyle="1" w:styleId="3Char">
    <w:name w:val="标题 3 Char"/>
    <w:basedOn w:val="a0"/>
    <w:link w:val="3"/>
    <w:uiPriority w:val="9"/>
    <w:rsid w:val="00676382"/>
    <w:rPr>
      <w:rFonts w:ascii="宋体" w:eastAsia="宋体" w:hAnsi="宋体" w:cs="宋体"/>
      <w:b/>
      <w:bCs/>
      <w:sz w:val="27"/>
      <w:szCs w:val="27"/>
      <w:lang w:val="en-US" w:eastAsia="zh-CN"/>
    </w:rPr>
  </w:style>
  <w:style w:type="character" w:customStyle="1" w:styleId="abstractlabel">
    <w:name w:val="abstract_label"/>
    <w:basedOn w:val="a0"/>
    <w:rsid w:val="00676382"/>
    <w:rPr>
      <w:b/>
      <w:bCs/>
      <w:sz w:val="36"/>
      <w:szCs w:val="36"/>
    </w:rPr>
  </w:style>
  <w:style w:type="character" w:customStyle="1" w:styleId="float-caption-standard">
    <w:name w:val="float-caption-standard"/>
    <w:basedOn w:val="a0"/>
    <w:rsid w:val="00676382"/>
  </w:style>
  <w:style w:type="paragraph" w:customStyle="1" w:styleId="msonormal0">
    <w:name w:val="msonormal"/>
    <w:basedOn w:val="a"/>
    <w:rsid w:val="00676382"/>
    <w:pPr>
      <w:spacing w:before="100" w:beforeAutospacing="1" w:after="100" w:afterAutospacing="1" w:line="240" w:lineRule="auto"/>
    </w:pPr>
    <w:rPr>
      <w:rFonts w:ascii="宋体" w:hAnsi="宋体" w:cs="宋体"/>
      <w:sz w:val="24"/>
      <w:szCs w:val="24"/>
      <w:lang w:val="en-US" w:eastAsia="zh-CN"/>
    </w:rPr>
  </w:style>
  <w:style w:type="character" w:styleId="af2">
    <w:name w:val="FollowedHyperlink"/>
    <w:basedOn w:val="a0"/>
    <w:uiPriority w:val="99"/>
    <w:semiHidden/>
    <w:unhideWhenUsed/>
    <w:rsid w:val="00676382"/>
    <w:rPr>
      <w:color w:val="800080"/>
      <w:u w:val="single"/>
    </w:rPr>
  </w:style>
  <w:style w:type="character" w:customStyle="1" w:styleId="subsectionlabel">
    <w:name w:val="subsection_label"/>
    <w:basedOn w:val="a0"/>
    <w:rsid w:val="00676382"/>
  </w:style>
  <w:style w:type="paragraph" w:styleId="af3">
    <w:name w:val="No Spacing"/>
    <w:aliases w:val="2级标题"/>
    <w:basedOn w:val="a"/>
    <w:link w:val="Char5"/>
    <w:uiPriority w:val="1"/>
    <w:qFormat/>
    <w:rsid w:val="00676382"/>
    <w:pPr>
      <w:spacing w:before="108" w:after="60" w:line="360" w:lineRule="auto"/>
      <w:outlineLvl w:val="2"/>
    </w:pPr>
    <w:rPr>
      <w:rFonts w:ascii="Times New Roman" w:hAnsi="Times New Roman" w:cs="Times New Roman"/>
      <w:b/>
      <w:bCs/>
      <w:sz w:val="36"/>
      <w:szCs w:val="36"/>
      <w:lang w:val="en-US" w:eastAsia="zh-CN"/>
    </w:rPr>
  </w:style>
  <w:style w:type="paragraph" w:customStyle="1" w:styleId="2">
    <w:name w:val="2级"/>
    <w:basedOn w:val="af3"/>
    <w:link w:val="21"/>
    <w:qFormat/>
    <w:rsid w:val="00676382"/>
    <w:pPr>
      <w:numPr>
        <w:ilvl w:val="1"/>
        <w:numId w:val="14"/>
      </w:numPr>
    </w:pPr>
    <w:rPr>
      <w:sz w:val="24"/>
      <w:szCs w:val="24"/>
    </w:rPr>
  </w:style>
  <w:style w:type="paragraph" w:customStyle="1" w:styleId="1">
    <w:name w:val="1级"/>
    <w:basedOn w:val="a6"/>
    <w:link w:val="11"/>
    <w:qFormat/>
    <w:rsid w:val="00676382"/>
    <w:pPr>
      <w:widowControl w:val="0"/>
      <w:numPr>
        <w:numId w:val="14"/>
      </w:numPr>
      <w:spacing w:after="0" w:line="360" w:lineRule="auto"/>
      <w:contextualSpacing w:val="0"/>
      <w:jc w:val="both"/>
    </w:pPr>
    <w:rPr>
      <w:rFonts w:ascii="Times New Roman" w:eastAsia="Adobe 宋体 Std L" w:hAnsi="Times New Roman" w:cs="Times New Roman"/>
      <w:b/>
      <w:sz w:val="32"/>
      <w:szCs w:val="24"/>
      <w:lang w:val="en-US" w:eastAsia="zh-CN"/>
    </w:rPr>
  </w:style>
  <w:style w:type="character" w:customStyle="1" w:styleId="Char5">
    <w:name w:val="无间隔 Char"/>
    <w:aliases w:val="2级标题 Char"/>
    <w:basedOn w:val="a0"/>
    <w:link w:val="af3"/>
    <w:uiPriority w:val="1"/>
    <w:rsid w:val="00676382"/>
    <w:rPr>
      <w:rFonts w:ascii="Times New Roman" w:eastAsia="宋体" w:hAnsi="Times New Roman" w:cs="Times New Roman"/>
      <w:b/>
      <w:bCs/>
      <w:sz w:val="36"/>
      <w:szCs w:val="36"/>
      <w:lang w:val="en-US" w:eastAsia="zh-CN"/>
    </w:rPr>
  </w:style>
  <w:style w:type="character" w:customStyle="1" w:styleId="21">
    <w:name w:val="2级 字符"/>
    <w:basedOn w:val="Char5"/>
    <w:link w:val="2"/>
    <w:rsid w:val="00676382"/>
    <w:rPr>
      <w:rFonts w:ascii="Times New Roman" w:eastAsia="宋体" w:hAnsi="Times New Roman" w:cs="Times New Roman"/>
      <w:b/>
      <w:bCs/>
      <w:sz w:val="24"/>
      <w:szCs w:val="24"/>
      <w:lang w:val="en-US" w:eastAsia="zh-CN"/>
    </w:rPr>
  </w:style>
  <w:style w:type="character" w:customStyle="1" w:styleId="Char1">
    <w:name w:val="列出段落 Char"/>
    <w:basedOn w:val="a0"/>
    <w:link w:val="a6"/>
    <w:uiPriority w:val="34"/>
    <w:rsid w:val="00676382"/>
  </w:style>
  <w:style w:type="character" w:customStyle="1" w:styleId="11">
    <w:name w:val="1级 字符"/>
    <w:basedOn w:val="Char1"/>
    <w:link w:val="1"/>
    <w:rsid w:val="00676382"/>
    <w:rPr>
      <w:rFonts w:ascii="Times New Roman" w:eastAsia="Adobe 宋体 Std L" w:hAnsi="Times New Roman" w:cs="Times New Roman"/>
      <w:b/>
      <w:sz w:val="32"/>
      <w:szCs w:val="24"/>
      <w:lang w:val="en-US" w:eastAsia="zh-CN"/>
    </w:rPr>
  </w:style>
  <w:style w:type="character" w:customStyle="1" w:styleId="sectionlabel">
    <w:name w:val="section_label"/>
    <w:basedOn w:val="a0"/>
    <w:rsid w:val="00676382"/>
  </w:style>
  <w:style w:type="character" w:customStyle="1" w:styleId="highlight">
    <w:name w:val="highlight"/>
    <w:basedOn w:val="a0"/>
    <w:rsid w:val="001E5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220">
      <w:bodyDiv w:val="1"/>
      <w:marLeft w:val="0"/>
      <w:marRight w:val="0"/>
      <w:marTop w:val="0"/>
      <w:marBottom w:val="0"/>
      <w:divBdr>
        <w:top w:val="none" w:sz="0" w:space="0" w:color="auto"/>
        <w:left w:val="none" w:sz="0" w:space="0" w:color="auto"/>
        <w:bottom w:val="none" w:sz="0" w:space="0" w:color="auto"/>
        <w:right w:val="none" w:sz="0" w:space="0" w:color="auto"/>
      </w:divBdr>
    </w:div>
    <w:div w:id="22246288">
      <w:bodyDiv w:val="1"/>
      <w:marLeft w:val="0"/>
      <w:marRight w:val="0"/>
      <w:marTop w:val="0"/>
      <w:marBottom w:val="0"/>
      <w:divBdr>
        <w:top w:val="none" w:sz="0" w:space="0" w:color="auto"/>
        <w:left w:val="none" w:sz="0" w:space="0" w:color="auto"/>
        <w:bottom w:val="none" w:sz="0" w:space="0" w:color="auto"/>
        <w:right w:val="none" w:sz="0" w:space="0" w:color="auto"/>
      </w:divBdr>
    </w:div>
    <w:div w:id="49499578">
      <w:bodyDiv w:val="1"/>
      <w:marLeft w:val="0"/>
      <w:marRight w:val="0"/>
      <w:marTop w:val="0"/>
      <w:marBottom w:val="0"/>
      <w:divBdr>
        <w:top w:val="none" w:sz="0" w:space="0" w:color="auto"/>
        <w:left w:val="none" w:sz="0" w:space="0" w:color="auto"/>
        <w:bottom w:val="none" w:sz="0" w:space="0" w:color="auto"/>
        <w:right w:val="none" w:sz="0" w:space="0" w:color="auto"/>
      </w:divBdr>
    </w:div>
    <w:div w:id="56981740">
      <w:bodyDiv w:val="1"/>
      <w:marLeft w:val="0"/>
      <w:marRight w:val="0"/>
      <w:marTop w:val="0"/>
      <w:marBottom w:val="0"/>
      <w:divBdr>
        <w:top w:val="none" w:sz="0" w:space="0" w:color="auto"/>
        <w:left w:val="none" w:sz="0" w:space="0" w:color="auto"/>
        <w:bottom w:val="none" w:sz="0" w:space="0" w:color="auto"/>
        <w:right w:val="none" w:sz="0" w:space="0" w:color="auto"/>
      </w:divBdr>
    </w:div>
    <w:div w:id="90903742">
      <w:bodyDiv w:val="1"/>
      <w:marLeft w:val="0"/>
      <w:marRight w:val="0"/>
      <w:marTop w:val="0"/>
      <w:marBottom w:val="0"/>
      <w:divBdr>
        <w:top w:val="none" w:sz="0" w:space="0" w:color="auto"/>
        <w:left w:val="none" w:sz="0" w:space="0" w:color="auto"/>
        <w:bottom w:val="none" w:sz="0" w:space="0" w:color="auto"/>
        <w:right w:val="none" w:sz="0" w:space="0" w:color="auto"/>
      </w:divBdr>
    </w:div>
    <w:div w:id="119307375">
      <w:bodyDiv w:val="1"/>
      <w:marLeft w:val="0"/>
      <w:marRight w:val="0"/>
      <w:marTop w:val="0"/>
      <w:marBottom w:val="0"/>
      <w:divBdr>
        <w:top w:val="none" w:sz="0" w:space="0" w:color="auto"/>
        <w:left w:val="none" w:sz="0" w:space="0" w:color="auto"/>
        <w:bottom w:val="none" w:sz="0" w:space="0" w:color="auto"/>
        <w:right w:val="none" w:sz="0" w:space="0" w:color="auto"/>
      </w:divBdr>
    </w:div>
    <w:div w:id="180976073">
      <w:bodyDiv w:val="1"/>
      <w:marLeft w:val="0"/>
      <w:marRight w:val="0"/>
      <w:marTop w:val="0"/>
      <w:marBottom w:val="0"/>
      <w:divBdr>
        <w:top w:val="none" w:sz="0" w:space="0" w:color="auto"/>
        <w:left w:val="none" w:sz="0" w:space="0" w:color="auto"/>
        <w:bottom w:val="none" w:sz="0" w:space="0" w:color="auto"/>
        <w:right w:val="none" w:sz="0" w:space="0" w:color="auto"/>
      </w:divBdr>
    </w:div>
    <w:div w:id="190530345">
      <w:bodyDiv w:val="1"/>
      <w:marLeft w:val="0"/>
      <w:marRight w:val="0"/>
      <w:marTop w:val="0"/>
      <w:marBottom w:val="0"/>
      <w:divBdr>
        <w:top w:val="none" w:sz="0" w:space="0" w:color="auto"/>
        <w:left w:val="none" w:sz="0" w:space="0" w:color="auto"/>
        <w:bottom w:val="none" w:sz="0" w:space="0" w:color="auto"/>
        <w:right w:val="none" w:sz="0" w:space="0" w:color="auto"/>
      </w:divBdr>
    </w:div>
    <w:div w:id="346059508">
      <w:bodyDiv w:val="1"/>
      <w:marLeft w:val="0"/>
      <w:marRight w:val="0"/>
      <w:marTop w:val="0"/>
      <w:marBottom w:val="0"/>
      <w:divBdr>
        <w:top w:val="none" w:sz="0" w:space="0" w:color="auto"/>
        <w:left w:val="none" w:sz="0" w:space="0" w:color="auto"/>
        <w:bottom w:val="none" w:sz="0" w:space="0" w:color="auto"/>
        <w:right w:val="none" w:sz="0" w:space="0" w:color="auto"/>
      </w:divBdr>
    </w:div>
    <w:div w:id="362899493">
      <w:bodyDiv w:val="1"/>
      <w:marLeft w:val="0"/>
      <w:marRight w:val="0"/>
      <w:marTop w:val="0"/>
      <w:marBottom w:val="0"/>
      <w:divBdr>
        <w:top w:val="none" w:sz="0" w:space="0" w:color="auto"/>
        <w:left w:val="none" w:sz="0" w:space="0" w:color="auto"/>
        <w:bottom w:val="none" w:sz="0" w:space="0" w:color="auto"/>
        <w:right w:val="none" w:sz="0" w:space="0" w:color="auto"/>
      </w:divBdr>
    </w:div>
    <w:div w:id="444808699">
      <w:bodyDiv w:val="1"/>
      <w:marLeft w:val="0"/>
      <w:marRight w:val="0"/>
      <w:marTop w:val="0"/>
      <w:marBottom w:val="0"/>
      <w:divBdr>
        <w:top w:val="none" w:sz="0" w:space="0" w:color="auto"/>
        <w:left w:val="none" w:sz="0" w:space="0" w:color="auto"/>
        <w:bottom w:val="none" w:sz="0" w:space="0" w:color="auto"/>
        <w:right w:val="none" w:sz="0" w:space="0" w:color="auto"/>
      </w:divBdr>
    </w:div>
    <w:div w:id="466626754">
      <w:bodyDiv w:val="1"/>
      <w:marLeft w:val="0"/>
      <w:marRight w:val="0"/>
      <w:marTop w:val="0"/>
      <w:marBottom w:val="0"/>
      <w:divBdr>
        <w:top w:val="none" w:sz="0" w:space="0" w:color="auto"/>
        <w:left w:val="none" w:sz="0" w:space="0" w:color="auto"/>
        <w:bottom w:val="none" w:sz="0" w:space="0" w:color="auto"/>
        <w:right w:val="none" w:sz="0" w:space="0" w:color="auto"/>
      </w:divBdr>
    </w:div>
    <w:div w:id="593169779">
      <w:bodyDiv w:val="1"/>
      <w:marLeft w:val="0"/>
      <w:marRight w:val="0"/>
      <w:marTop w:val="0"/>
      <w:marBottom w:val="0"/>
      <w:divBdr>
        <w:top w:val="none" w:sz="0" w:space="0" w:color="auto"/>
        <w:left w:val="none" w:sz="0" w:space="0" w:color="auto"/>
        <w:bottom w:val="none" w:sz="0" w:space="0" w:color="auto"/>
        <w:right w:val="none" w:sz="0" w:space="0" w:color="auto"/>
      </w:divBdr>
    </w:div>
    <w:div w:id="612203683">
      <w:bodyDiv w:val="1"/>
      <w:marLeft w:val="0"/>
      <w:marRight w:val="0"/>
      <w:marTop w:val="0"/>
      <w:marBottom w:val="0"/>
      <w:divBdr>
        <w:top w:val="none" w:sz="0" w:space="0" w:color="auto"/>
        <w:left w:val="none" w:sz="0" w:space="0" w:color="auto"/>
        <w:bottom w:val="none" w:sz="0" w:space="0" w:color="auto"/>
        <w:right w:val="none" w:sz="0" w:space="0" w:color="auto"/>
      </w:divBdr>
    </w:div>
    <w:div w:id="720597535">
      <w:bodyDiv w:val="1"/>
      <w:marLeft w:val="0"/>
      <w:marRight w:val="0"/>
      <w:marTop w:val="0"/>
      <w:marBottom w:val="0"/>
      <w:divBdr>
        <w:top w:val="none" w:sz="0" w:space="0" w:color="auto"/>
        <w:left w:val="none" w:sz="0" w:space="0" w:color="auto"/>
        <w:bottom w:val="none" w:sz="0" w:space="0" w:color="auto"/>
        <w:right w:val="none" w:sz="0" w:space="0" w:color="auto"/>
      </w:divBdr>
    </w:div>
    <w:div w:id="754206561">
      <w:bodyDiv w:val="1"/>
      <w:marLeft w:val="0"/>
      <w:marRight w:val="0"/>
      <w:marTop w:val="0"/>
      <w:marBottom w:val="0"/>
      <w:divBdr>
        <w:top w:val="none" w:sz="0" w:space="0" w:color="auto"/>
        <w:left w:val="none" w:sz="0" w:space="0" w:color="auto"/>
        <w:bottom w:val="none" w:sz="0" w:space="0" w:color="auto"/>
        <w:right w:val="none" w:sz="0" w:space="0" w:color="auto"/>
      </w:divBdr>
    </w:div>
    <w:div w:id="827939273">
      <w:bodyDiv w:val="1"/>
      <w:marLeft w:val="0"/>
      <w:marRight w:val="0"/>
      <w:marTop w:val="0"/>
      <w:marBottom w:val="0"/>
      <w:divBdr>
        <w:top w:val="none" w:sz="0" w:space="0" w:color="auto"/>
        <w:left w:val="none" w:sz="0" w:space="0" w:color="auto"/>
        <w:bottom w:val="none" w:sz="0" w:space="0" w:color="auto"/>
        <w:right w:val="none" w:sz="0" w:space="0" w:color="auto"/>
      </w:divBdr>
    </w:div>
    <w:div w:id="872310546">
      <w:bodyDiv w:val="1"/>
      <w:marLeft w:val="0"/>
      <w:marRight w:val="0"/>
      <w:marTop w:val="0"/>
      <w:marBottom w:val="0"/>
      <w:divBdr>
        <w:top w:val="none" w:sz="0" w:space="0" w:color="auto"/>
        <w:left w:val="none" w:sz="0" w:space="0" w:color="auto"/>
        <w:bottom w:val="none" w:sz="0" w:space="0" w:color="auto"/>
        <w:right w:val="none" w:sz="0" w:space="0" w:color="auto"/>
      </w:divBdr>
      <w:divsChild>
        <w:div w:id="591357923">
          <w:marLeft w:val="0"/>
          <w:marRight w:val="0"/>
          <w:marTop w:val="0"/>
          <w:marBottom w:val="0"/>
          <w:divBdr>
            <w:top w:val="none" w:sz="0" w:space="0" w:color="auto"/>
            <w:left w:val="none" w:sz="0" w:space="0" w:color="auto"/>
            <w:bottom w:val="none" w:sz="0" w:space="0" w:color="auto"/>
            <w:right w:val="none" w:sz="0" w:space="0" w:color="auto"/>
          </w:divBdr>
        </w:div>
        <w:div w:id="565990110">
          <w:marLeft w:val="0"/>
          <w:marRight w:val="0"/>
          <w:marTop w:val="0"/>
          <w:marBottom w:val="0"/>
          <w:divBdr>
            <w:top w:val="none" w:sz="0" w:space="0" w:color="auto"/>
            <w:left w:val="none" w:sz="0" w:space="0" w:color="auto"/>
            <w:bottom w:val="none" w:sz="0" w:space="0" w:color="auto"/>
            <w:right w:val="none" w:sz="0" w:space="0" w:color="auto"/>
          </w:divBdr>
        </w:div>
      </w:divsChild>
    </w:div>
    <w:div w:id="947930593">
      <w:bodyDiv w:val="1"/>
      <w:marLeft w:val="0"/>
      <w:marRight w:val="0"/>
      <w:marTop w:val="0"/>
      <w:marBottom w:val="0"/>
      <w:divBdr>
        <w:top w:val="none" w:sz="0" w:space="0" w:color="auto"/>
        <w:left w:val="none" w:sz="0" w:space="0" w:color="auto"/>
        <w:bottom w:val="none" w:sz="0" w:space="0" w:color="auto"/>
        <w:right w:val="none" w:sz="0" w:space="0" w:color="auto"/>
      </w:divBdr>
    </w:div>
    <w:div w:id="1112171723">
      <w:bodyDiv w:val="1"/>
      <w:marLeft w:val="0"/>
      <w:marRight w:val="0"/>
      <w:marTop w:val="0"/>
      <w:marBottom w:val="0"/>
      <w:divBdr>
        <w:top w:val="none" w:sz="0" w:space="0" w:color="auto"/>
        <w:left w:val="none" w:sz="0" w:space="0" w:color="auto"/>
        <w:bottom w:val="none" w:sz="0" w:space="0" w:color="auto"/>
        <w:right w:val="none" w:sz="0" w:space="0" w:color="auto"/>
      </w:divBdr>
    </w:div>
    <w:div w:id="1203057786">
      <w:bodyDiv w:val="1"/>
      <w:marLeft w:val="0"/>
      <w:marRight w:val="0"/>
      <w:marTop w:val="0"/>
      <w:marBottom w:val="0"/>
      <w:divBdr>
        <w:top w:val="none" w:sz="0" w:space="0" w:color="auto"/>
        <w:left w:val="none" w:sz="0" w:space="0" w:color="auto"/>
        <w:bottom w:val="none" w:sz="0" w:space="0" w:color="auto"/>
        <w:right w:val="none" w:sz="0" w:space="0" w:color="auto"/>
      </w:divBdr>
    </w:div>
    <w:div w:id="1215391451">
      <w:bodyDiv w:val="1"/>
      <w:marLeft w:val="0"/>
      <w:marRight w:val="0"/>
      <w:marTop w:val="0"/>
      <w:marBottom w:val="0"/>
      <w:divBdr>
        <w:top w:val="none" w:sz="0" w:space="0" w:color="auto"/>
        <w:left w:val="none" w:sz="0" w:space="0" w:color="auto"/>
        <w:bottom w:val="none" w:sz="0" w:space="0" w:color="auto"/>
        <w:right w:val="none" w:sz="0" w:space="0" w:color="auto"/>
      </w:divBdr>
    </w:div>
    <w:div w:id="1215459757">
      <w:bodyDiv w:val="1"/>
      <w:marLeft w:val="0"/>
      <w:marRight w:val="0"/>
      <w:marTop w:val="0"/>
      <w:marBottom w:val="0"/>
      <w:divBdr>
        <w:top w:val="none" w:sz="0" w:space="0" w:color="auto"/>
        <w:left w:val="none" w:sz="0" w:space="0" w:color="auto"/>
        <w:bottom w:val="none" w:sz="0" w:space="0" w:color="auto"/>
        <w:right w:val="none" w:sz="0" w:space="0" w:color="auto"/>
      </w:divBdr>
      <w:divsChild>
        <w:div w:id="1959409205">
          <w:marLeft w:val="0"/>
          <w:marRight w:val="0"/>
          <w:marTop w:val="0"/>
          <w:marBottom w:val="0"/>
          <w:divBdr>
            <w:top w:val="none" w:sz="0" w:space="0" w:color="auto"/>
            <w:left w:val="none" w:sz="0" w:space="0" w:color="auto"/>
            <w:bottom w:val="none" w:sz="0" w:space="0" w:color="auto"/>
            <w:right w:val="none" w:sz="0" w:space="0" w:color="auto"/>
          </w:divBdr>
        </w:div>
        <w:div w:id="852497902">
          <w:marLeft w:val="0"/>
          <w:marRight w:val="0"/>
          <w:marTop w:val="0"/>
          <w:marBottom w:val="0"/>
          <w:divBdr>
            <w:top w:val="none" w:sz="0" w:space="0" w:color="auto"/>
            <w:left w:val="none" w:sz="0" w:space="0" w:color="auto"/>
            <w:bottom w:val="none" w:sz="0" w:space="0" w:color="auto"/>
            <w:right w:val="none" w:sz="0" w:space="0" w:color="auto"/>
          </w:divBdr>
        </w:div>
      </w:divsChild>
    </w:div>
    <w:div w:id="1228609477">
      <w:bodyDiv w:val="1"/>
      <w:marLeft w:val="0"/>
      <w:marRight w:val="0"/>
      <w:marTop w:val="0"/>
      <w:marBottom w:val="0"/>
      <w:divBdr>
        <w:top w:val="none" w:sz="0" w:space="0" w:color="auto"/>
        <w:left w:val="none" w:sz="0" w:space="0" w:color="auto"/>
        <w:bottom w:val="none" w:sz="0" w:space="0" w:color="auto"/>
        <w:right w:val="none" w:sz="0" w:space="0" w:color="auto"/>
      </w:divBdr>
    </w:div>
    <w:div w:id="1236084723">
      <w:bodyDiv w:val="1"/>
      <w:marLeft w:val="0"/>
      <w:marRight w:val="0"/>
      <w:marTop w:val="0"/>
      <w:marBottom w:val="0"/>
      <w:divBdr>
        <w:top w:val="none" w:sz="0" w:space="0" w:color="auto"/>
        <w:left w:val="none" w:sz="0" w:space="0" w:color="auto"/>
        <w:bottom w:val="none" w:sz="0" w:space="0" w:color="auto"/>
        <w:right w:val="none" w:sz="0" w:space="0" w:color="auto"/>
      </w:divBdr>
    </w:div>
    <w:div w:id="1236088606">
      <w:bodyDiv w:val="1"/>
      <w:marLeft w:val="0"/>
      <w:marRight w:val="0"/>
      <w:marTop w:val="0"/>
      <w:marBottom w:val="0"/>
      <w:divBdr>
        <w:top w:val="none" w:sz="0" w:space="0" w:color="auto"/>
        <w:left w:val="none" w:sz="0" w:space="0" w:color="auto"/>
        <w:bottom w:val="none" w:sz="0" w:space="0" w:color="auto"/>
        <w:right w:val="none" w:sz="0" w:space="0" w:color="auto"/>
      </w:divBdr>
    </w:div>
    <w:div w:id="1253078750">
      <w:bodyDiv w:val="1"/>
      <w:marLeft w:val="0"/>
      <w:marRight w:val="0"/>
      <w:marTop w:val="0"/>
      <w:marBottom w:val="0"/>
      <w:divBdr>
        <w:top w:val="none" w:sz="0" w:space="0" w:color="auto"/>
        <w:left w:val="none" w:sz="0" w:space="0" w:color="auto"/>
        <w:bottom w:val="none" w:sz="0" w:space="0" w:color="auto"/>
        <w:right w:val="none" w:sz="0" w:space="0" w:color="auto"/>
      </w:divBdr>
    </w:div>
    <w:div w:id="1262181319">
      <w:bodyDiv w:val="1"/>
      <w:marLeft w:val="0"/>
      <w:marRight w:val="0"/>
      <w:marTop w:val="0"/>
      <w:marBottom w:val="0"/>
      <w:divBdr>
        <w:top w:val="none" w:sz="0" w:space="0" w:color="auto"/>
        <w:left w:val="none" w:sz="0" w:space="0" w:color="auto"/>
        <w:bottom w:val="none" w:sz="0" w:space="0" w:color="auto"/>
        <w:right w:val="none" w:sz="0" w:space="0" w:color="auto"/>
      </w:divBdr>
    </w:div>
    <w:div w:id="1281837745">
      <w:bodyDiv w:val="1"/>
      <w:marLeft w:val="0"/>
      <w:marRight w:val="0"/>
      <w:marTop w:val="0"/>
      <w:marBottom w:val="0"/>
      <w:divBdr>
        <w:top w:val="none" w:sz="0" w:space="0" w:color="auto"/>
        <w:left w:val="none" w:sz="0" w:space="0" w:color="auto"/>
        <w:bottom w:val="none" w:sz="0" w:space="0" w:color="auto"/>
        <w:right w:val="none" w:sz="0" w:space="0" w:color="auto"/>
      </w:divBdr>
    </w:div>
    <w:div w:id="1287001214">
      <w:bodyDiv w:val="1"/>
      <w:marLeft w:val="0"/>
      <w:marRight w:val="0"/>
      <w:marTop w:val="0"/>
      <w:marBottom w:val="0"/>
      <w:divBdr>
        <w:top w:val="none" w:sz="0" w:space="0" w:color="auto"/>
        <w:left w:val="none" w:sz="0" w:space="0" w:color="auto"/>
        <w:bottom w:val="none" w:sz="0" w:space="0" w:color="auto"/>
        <w:right w:val="none" w:sz="0" w:space="0" w:color="auto"/>
      </w:divBdr>
    </w:div>
    <w:div w:id="1363088766">
      <w:bodyDiv w:val="1"/>
      <w:marLeft w:val="0"/>
      <w:marRight w:val="0"/>
      <w:marTop w:val="0"/>
      <w:marBottom w:val="0"/>
      <w:divBdr>
        <w:top w:val="none" w:sz="0" w:space="0" w:color="auto"/>
        <w:left w:val="none" w:sz="0" w:space="0" w:color="auto"/>
        <w:bottom w:val="none" w:sz="0" w:space="0" w:color="auto"/>
        <w:right w:val="none" w:sz="0" w:space="0" w:color="auto"/>
      </w:divBdr>
    </w:div>
    <w:div w:id="1408066436">
      <w:bodyDiv w:val="1"/>
      <w:marLeft w:val="0"/>
      <w:marRight w:val="0"/>
      <w:marTop w:val="0"/>
      <w:marBottom w:val="0"/>
      <w:divBdr>
        <w:top w:val="none" w:sz="0" w:space="0" w:color="auto"/>
        <w:left w:val="none" w:sz="0" w:space="0" w:color="auto"/>
        <w:bottom w:val="none" w:sz="0" w:space="0" w:color="auto"/>
        <w:right w:val="none" w:sz="0" w:space="0" w:color="auto"/>
      </w:divBdr>
    </w:div>
    <w:div w:id="1429040770">
      <w:bodyDiv w:val="1"/>
      <w:marLeft w:val="0"/>
      <w:marRight w:val="0"/>
      <w:marTop w:val="0"/>
      <w:marBottom w:val="0"/>
      <w:divBdr>
        <w:top w:val="none" w:sz="0" w:space="0" w:color="auto"/>
        <w:left w:val="none" w:sz="0" w:space="0" w:color="auto"/>
        <w:bottom w:val="none" w:sz="0" w:space="0" w:color="auto"/>
        <w:right w:val="none" w:sz="0" w:space="0" w:color="auto"/>
      </w:divBdr>
    </w:div>
    <w:div w:id="1439105561">
      <w:bodyDiv w:val="1"/>
      <w:marLeft w:val="0"/>
      <w:marRight w:val="0"/>
      <w:marTop w:val="0"/>
      <w:marBottom w:val="0"/>
      <w:divBdr>
        <w:top w:val="none" w:sz="0" w:space="0" w:color="auto"/>
        <w:left w:val="none" w:sz="0" w:space="0" w:color="auto"/>
        <w:bottom w:val="none" w:sz="0" w:space="0" w:color="auto"/>
        <w:right w:val="none" w:sz="0" w:space="0" w:color="auto"/>
      </w:divBdr>
    </w:div>
    <w:div w:id="1441148484">
      <w:bodyDiv w:val="1"/>
      <w:marLeft w:val="0"/>
      <w:marRight w:val="0"/>
      <w:marTop w:val="0"/>
      <w:marBottom w:val="0"/>
      <w:divBdr>
        <w:top w:val="none" w:sz="0" w:space="0" w:color="auto"/>
        <w:left w:val="none" w:sz="0" w:space="0" w:color="auto"/>
        <w:bottom w:val="none" w:sz="0" w:space="0" w:color="auto"/>
        <w:right w:val="none" w:sz="0" w:space="0" w:color="auto"/>
      </w:divBdr>
    </w:div>
    <w:div w:id="1450665206">
      <w:bodyDiv w:val="1"/>
      <w:marLeft w:val="0"/>
      <w:marRight w:val="0"/>
      <w:marTop w:val="0"/>
      <w:marBottom w:val="0"/>
      <w:divBdr>
        <w:top w:val="none" w:sz="0" w:space="0" w:color="auto"/>
        <w:left w:val="none" w:sz="0" w:space="0" w:color="auto"/>
        <w:bottom w:val="none" w:sz="0" w:space="0" w:color="auto"/>
        <w:right w:val="none" w:sz="0" w:space="0" w:color="auto"/>
      </w:divBdr>
    </w:div>
    <w:div w:id="1561021404">
      <w:bodyDiv w:val="1"/>
      <w:marLeft w:val="0"/>
      <w:marRight w:val="0"/>
      <w:marTop w:val="0"/>
      <w:marBottom w:val="0"/>
      <w:divBdr>
        <w:top w:val="none" w:sz="0" w:space="0" w:color="auto"/>
        <w:left w:val="none" w:sz="0" w:space="0" w:color="auto"/>
        <w:bottom w:val="none" w:sz="0" w:space="0" w:color="auto"/>
        <w:right w:val="none" w:sz="0" w:space="0" w:color="auto"/>
      </w:divBdr>
    </w:div>
    <w:div w:id="1576161247">
      <w:bodyDiv w:val="1"/>
      <w:marLeft w:val="0"/>
      <w:marRight w:val="0"/>
      <w:marTop w:val="0"/>
      <w:marBottom w:val="0"/>
      <w:divBdr>
        <w:top w:val="none" w:sz="0" w:space="0" w:color="auto"/>
        <w:left w:val="none" w:sz="0" w:space="0" w:color="auto"/>
        <w:bottom w:val="none" w:sz="0" w:space="0" w:color="auto"/>
        <w:right w:val="none" w:sz="0" w:space="0" w:color="auto"/>
      </w:divBdr>
    </w:div>
    <w:div w:id="1644774194">
      <w:bodyDiv w:val="1"/>
      <w:marLeft w:val="0"/>
      <w:marRight w:val="0"/>
      <w:marTop w:val="0"/>
      <w:marBottom w:val="0"/>
      <w:divBdr>
        <w:top w:val="none" w:sz="0" w:space="0" w:color="auto"/>
        <w:left w:val="none" w:sz="0" w:space="0" w:color="auto"/>
        <w:bottom w:val="none" w:sz="0" w:space="0" w:color="auto"/>
        <w:right w:val="none" w:sz="0" w:space="0" w:color="auto"/>
      </w:divBdr>
    </w:div>
    <w:div w:id="1789662388">
      <w:bodyDiv w:val="1"/>
      <w:marLeft w:val="0"/>
      <w:marRight w:val="0"/>
      <w:marTop w:val="0"/>
      <w:marBottom w:val="0"/>
      <w:divBdr>
        <w:top w:val="none" w:sz="0" w:space="0" w:color="auto"/>
        <w:left w:val="none" w:sz="0" w:space="0" w:color="auto"/>
        <w:bottom w:val="none" w:sz="0" w:space="0" w:color="auto"/>
        <w:right w:val="none" w:sz="0" w:space="0" w:color="auto"/>
      </w:divBdr>
    </w:div>
    <w:div w:id="1823622124">
      <w:bodyDiv w:val="1"/>
      <w:marLeft w:val="0"/>
      <w:marRight w:val="0"/>
      <w:marTop w:val="0"/>
      <w:marBottom w:val="0"/>
      <w:divBdr>
        <w:top w:val="none" w:sz="0" w:space="0" w:color="auto"/>
        <w:left w:val="none" w:sz="0" w:space="0" w:color="auto"/>
        <w:bottom w:val="none" w:sz="0" w:space="0" w:color="auto"/>
        <w:right w:val="none" w:sz="0" w:space="0" w:color="auto"/>
      </w:divBdr>
    </w:div>
    <w:div w:id="1849371073">
      <w:bodyDiv w:val="1"/>
      <w:marLeft w:val="0"/>
      <w:marRight w:val="0"/>
      <w:marTop w:val="0"/>
      <w:marBottom w:val="0"/>
      <w:divBdr>
        <w:top w:val="none" w:sz="0" w:space="0" w:color="auto"/>
        <w:left w:val="none" w:sz="0" w:space="0" w:color="auto"/>
        <w:bottom w:val="none" w:sz="0" w:space="0" w:color="auto"/>
        <w:right w:val="none" w:sz="0" w:space="0" w:color="auto"/>
      </w:divBdr>
    </w:div>
    <w:div w:id="1863472817">
      <w:bodyDiv w:val="1"/>
      <w:marLeft w:val="0"/>
      <w:marRight w:val="0"/>
      <w:marTop w:val="0"/>
      <w:marBottom w:val="0"/>
      <w:divBdr>
        <w:top w:val="none" w:sz="0" w:space="0" w:color="auto"/>
        <w:left w:val="none" w:sz="0" w:space="0" w:color="auto"/>
        <w:bottom w:val="none" w:sz="0" w:space="0" w:color="auto"/>
        <w:right w:val="none" w:sz="0" w:space="0" w:color="auto"/>
      </w:divBdr>
    </w:div>
    <w:div w:id="1910069119">
      <w:bodyDiv w:val="1"/>
      <w:marLeft w:val="0"/>
      <w:marRight w:val="0"/>
      <w:marTop w:val="0"/>
      <w:marBottom w:val="0"/>
      <w:divBdr>
        <w:top w:val="none" w:sz="0" w:space="0" w:color="auto"/>
        <w:left w:val="none" w:sz="0" w:space="0" w:color="auto"/>
        <w:bottom w:val="none" w:sz="0" w:space="0" w:color="auto"/>
        <w:right w:val="none" w:sz="0" w:space="0" w:color="auto"/>
      </w:divBdr>
    </w:div>
    <w:div w:id="1916892487">
      <w:bodyDiv w:val="1"/>
      <w:marLeft w:val="0"/>
      <w:marRight w:val="0"/>
      <w:marTop w:val="0"/>
      <w:marBottom w:val="0"/>
      <w:divBdr>
        <w:top w:val="none" w:sz="0" w:space="0" w:color="auto"/>
        <w:left w:val="none" w:sz="0" w:space="0" w:color="auto"/>
        <w:bottom w:val="none" w:sz="0" w:space="0" w:color="auto"/>
        <w:right w:val="none" w:sz="0" w:space="0" w:color="auto"/>
      </w:divBdr>
    </w:div>
    <w:div w:id="196877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microsoft.com/office/2011/relationships/commentsExtended" Target="commentsExtended.xml"/><Relationship Id="rId21" Type="http://schemas.openxmlformats.org/officeDocument/2006/relationships/image" Target="media/image12.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chart" Target="charts/chart1.xml"/><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theme" Target="theme/theme1.xm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glossaryDocument" Target="glossary/document.xml"/><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amthreecx\Desktop\Stress_compari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Traditional FE method</c:v>
          </c:tx>
          <c:spPr>
            <a:ln w="9525">
              <a:solidFill>
                <a:schemeClr val="tx1"/>
              </a:solidFill>
            </a:ln>
          </c:spPr>
          <c:marker>
            <c:symbol val="none"/>
          </c:marker>
          <c:xVal>
            <c:numRef>
              <c:f>Polymer_FE!$C$2:$C$101</c:f>
              <c:numCache>
                <c:formatCode>General</c:formatCode>
                <c:ptCount val="100"/>
                <c:pt idx="0">
                  <c:v>0</c:v>
                </c:pt>
                <c:pt idx="1">
                  <c:v>0.40008148599999999</c:v>
                </c:pt>
                <c:pt idx="2">
                  <c:v>0.80016547400000004</c:v>
                </c:pt>
                <c:pt idx="3">
                  <c:v>1.2002567099999999</c:v>
                </c:pt>
                <c:pt idx="4">
                  <c:v>1.6003488299999999</c:v>
                </c:pt>
                <c:pt idx="5">
                  <c:v>2.0004584799999998</c:v>
                </c:pt>
                <c:pt idx="6">
                  <c:v>2.40057564</c:v>
                </c:pt>
                <c:pt idx="7">
                  <c:v>2.80070782</c:v>
                </c:pt>
                <c:pt idx="8">
                  <c:v>3.2008621700000002</c:v>
                </c:pt>
                <c:pt idx="9">
                  <c:v>3.60102916</c:v>
                </c:pt>
                <c:pt idx="10">
                  <c:v>4.0012230899999999</c:v>
                </c:pt>
                <c:pt idx="11">
                  <c:v>4.4014449100000004</c:v>
                </c:pt>
                <c:pt idx="12">
                  <c:v>4.8016915300000003</c:v>
                </c:pt>
                <c:pt idx="13">
                  <c:v>5.2019677199999999</c:v>
                </c:pt>
                <c:pt idx="14">
                  <c:v>5.6022744199999996</c:v>
                </c:pt>
                <c:pt idx="15">
                  <c:v>6.00260544</c:v>
                </c:pt>
                <c:pt idx="16">
                  <c:v>6.4029741299999996</c:v>
                </c:pt>
                <c:pt idx="17">
                  <c:v>6.8033595099999999</c:v>
                </c:pt>
                <c:pt idx="18">
                  <c:v>7.2037630100000003</c:v>
                </c:pt>
                <c:pt idx="19">
                  <c:v>7.6041731800000001</c:v>
                </c:pt>
                <c:pt idx="20">
                  <c:v>8.0045642899999994</c:v>
                </c:pt>
                <c:pt idx="21">
                  <c:v>8.4049129499999999</c:v>
                </c:pt>
                <c:pt idx="22">
                  <c:v>8.8051919900000009</c:v>
                </c:pt>
                <c:pt idx="23">
                  <c:v>9.2053403899999999</c:v>
                </c:pt>
                <c:pt idx="24">
                  <c:v>9.6052932700000007</c:v>
                </c:pt>
                <c:pt idx="25">
                  <c:v>10.005004899999999</c:v>
                </c:pt>
                <c:pt idx="26">
                  <c:v>10.4042826</c:v>
                </c:pt>
                <c:pt idx="27">
                  <c:v>10.803160699999999</c:v>
                </c:pt>
                <c:pt idx="28">
                  <c:v>11.2014418</c:v>
                </c:pt>
                <c:pt idx="29">
                  <c:v>11.5991488</c:v>
                </c:pt>
                <c:pt idx="30">
                  <c:v>11.9961815</c:v>
                </c:pt>
                <c:pt idx="31">
                  <c:v>12.392713499999999</c:v>
                </c:pt>
                <c:pt idx="32">
                  <c:v>12.7888231</c:v>
                </c:pt>
                <c:pt idx="33">
                  <c:v>13.1845798</c:v>
                </c:pt>
                <c:pt idx="34">
                  <c:v>13.501010900000001</c:v>
                </c:pt>
                <c:pt idx="35">
                  <c:v>13.817316999999999</c:v>
                </c:pt>
                <c:pt idx="36">
                  <c:v>14.1335468</c:v>
                </c:pt>
                <c:pt idx="37">
                  <c:v>14.4494753</c:v>
                </c:pt>
                <c:pt idx="38">
                  <c:v>14.765181500000001</c:v>
                </c:pt>
                <c:pt idx="39">
                  <c:v>15.0805311</c:v>
                </c:pt>
                <c:pt idx="40">
                  <c:v>15.3956356</c:v>
                </c:pt>
                <c:pt idx="41">
                  <c:v>15.710361499999999</c:v>
                </c:pt>
                <c:pt idx="42">
                  <c:v>16.024705900000001</c:v>
                </c:pt>
                <c:pt idx="43">
                  <c:v>16.3387508</c:v>
                </c:pt>
                <c:pt idx="44">
                  <c:v>16.652572599999999</c:v>
                </c:pt>
                <c:pt idx="45">
                  <c:v>16.966116</c:v>
                </c:pt>
                <c:pt idx="46">
                  <c:v>17.279357900000001</c:v>
                </c:pt>
                <c:pt idx="47">
                  <c:v>17.592498800000001</c:v>
                </c:pt>
                <c:pt idx="48">
                  <c:v>17.9055386</c:v>
                </c:pt>
                <c:pt idx="49">
                  <c:v>18.218559299999999</c:v>
                </c:pt>
                <c:pt idx="50">
                  <c:v>18.531440700000001</c:v>
                </c:pt>
                <c:pt idx="51">
                  <c:v>18.8444614</c:v>
                </c:pt>
                <c:pt idx="52">
                  <c:v>19.157501199999999</c:v>
                </c:pt>
                <c:pt idx="53">
                  <c:v>19.470642099999999</c:v>
                </c:pt>
                <c:pt idx="54">
                  <c:v>19.783884</c:v>
                </c:pt>
                <c:pt idx="55">
                  <c:v>20.097427400000001</c:v>
                </c:pt>
                <c:pt idx="56">
                  <c:v>20.4112492</c:v>
                </c:pt>
                <c:pt idx="57">
                  <c:v>20.725294099999999</c:v>
                </c:pt>
                <c:pt idx="58">
                  <c:v>21.039638499999999</c:v>
                </c:pt>
                <c:pt idx="59">
                  <c:v>21.354364400000001</c:v>
                </c:pt>
                <c:pt idx="60">
                  <c:v>21.669467900000001</c:v>
                </c:pt>
                <c:pt idx="61">
                  <c:v>21.984817499999998</c:v>
                </c:pt>
                <c:pt idx="62">
                  <c:v>22.300523800000001</c:v>
                </c:pt>
                <c:pt idx="63">
                  <c:v>22.616453199999999</c:v>
                </c:pt>
                <c:pt idx="64">
                  <c:v>22.932682</c:v>
                </c:pt>
                <c:pt idx="65">
                  <c:v>23.248991</c:v>
                </c:pt>
                <c:pt idx="66">
                  <c:v>23.565420199999998</c:v>
                </c:pt>
                <c:pt idx="67">
                  <c:v>23.961175900000001</c:v>
                </c:pt>
                <c:pt idx="68">
                  <c:v>24.357286500000001</c:v>
                </c:pt>
                <c:pt idx="69">
                  <c:v>24.753818500000001</c:v>
                </c:pt>
                <c:pt idx="70">
                  <c:v>25.150852199999999</c:v>
                </c:pt>
                <c:pt idx="71">
                  <c:v>25.548557299999999</c:v>
                </c:pt>
                <c:pt idx="72">
                  <c:v>25.946838400000001</c:v>
                </c:pt>
                <c:pt idx="73">
                  <c:v>26.345718399999999</c:v>
                </c:pt>
                <c:pt idx="74">
                  <c:v>26.744995100000001</c:v>
                </c:pt>
                <c:pt idx="75">
                  <c:v>27.144672400000001</c:v>
                </c:pt>
                <c:pt idx="76">
                  <c:v>27.5446472</c:v>
                </c:pt>
                <c:pt idx="77">
                  <c:v>27.944795599999999</c:v>
                </c:pt>
                <c:pt idx="78">
                  <c:v>28.3450451</c:v>
                </c:pt>
                <c:pt idx="79">
                  <c:v>28.7454185</c:v>
                </c:pt>
                <c:pt idx="80">
                  <c:v>29.145866399999999</c:v>
                </c:pt>
                <c:pt idx="81">
                  <c:v>29.5462399</c:v>
                </c:pt>
                <c:pt idx="82">
                  <c:v>29.9466152</c:v>
                </c:pt>
                <c:pt idx="83">
                  <c:v>30.347061199999999</c:v>
                </c:pt>
                <c:pt idx="84">
                  <c:v>30.747407899999999</c:v>
                </c:pt>
                <c:pt idx="85">
                  <c:v>31.147708900000001</c:v>
                </c:pt>
                <c:pt idx="86">
                  <c:v>31.548055600000001</c:v>
                </c:pt>
                <c:pt idx="87">
                  <c:v>31.948329900000001</c:v>
                </c:pt>
                <c:pt idx="88">
                  <c:v>32.348529800000001</c:v>
                </c:pt>
                <c:pt idx="89">
                  <c:v>32.7488022</c:v>
                </c:pt>
                <c:pt idx="90">
                  <c:v>33.148979199999999</c:v>
                </c:pt>
                <c:pt idx="91">
                  <c:v>33.549179100000003</c:v>
                </c:pt>
                <c:pt idx="92">
                  <c:v>33.949275999999998</c:v>
                </c:pt>
                <c:pt idx="93">
                  <c:v>34.349452999999997</c:v>
                </c:pt>
                <c:pt idx="94">
                  <c:v>34.749549899999998</c:v>
                </c:pt>
                <c:pt idx="95">
                  <c:v>35.149627700000003</c:v>
                </c:pt>
                <c:pt idx="96">
                  <c:v>35.549728399999999</c:v>
                </c:pt>
                <c:pt idx="97">
                  <c:v>35.949825300000001</c:v>
                </c:pt>
                <c:pt idx="98">
                  <c:v>36.349899299999997</c:v>
                </c:pt>
                <c:pt idx="99">
                  <c:v>36.75</c:v>
                </c:pt>
              </c:numCache>
            </c:numRef>
          </c:xVal>
          <c:yVal>
            <c:numRef>
              <c:f>Polymer_FE!$D$2:$D$101</c:f>
              <c:numCache>
                <c:formatCode>General</c:formatCode>
                <c:ptCount val="100"/>
                <c:pt idx="0">
                  <c:v>0.17926667600000001</c:v>
                </c:pt>
                <c:pt idx="1">
                  <c:v>0.17927315799999999</c:v>
                </c:pt>
                <c:pt idx="2">
                  <c:v>0.17929455599999999</c:v>
                </c:pt>
                <c:pt idx="3">
                  <c:v>0.179329932</c:v>
                </c:pt>
                <c:pt idx="4">
                  <c:v>0.17938047600000001</c:v>
                </c:pt>
                <c:pt idx="5">
                  <c:v>0.17944546</c:v>
                </c:pt>
                <c:pt idx="6">
                  <c:v>0.179526612</c:v>
                </c:pt>
                <c:pt idx="7">
                  <c:v>0.17962492999999999</c:v>
                </c:pt>
                <c:pt idx="8">
                  <c:v>0.17974042900000001</c:v>
                </c:pt>
                <c:pt idx="9">
                  <c:v>0.179874539</c:v>
                </c:pt>
                <c:pt idx="10">
                  <c:v>0.180027828</c:v>
                </c:pt>
                <c:pt idx="11">
                  <c:v>0.18020045800000001</c:v>
                </c:pt>
                <c:pt idx="12">
                  <c:v>0.18039195199999999</c:v>
                </c:pt>
                <c:pt idx="13">
                  <c:v>0.18060205900000001</c:v>
                </c:pt>
                <c:pt idx="14">
                  <c:v>0.18082679800000001</c:v>
                </c:pt>
                <c:pt idx="15">
                  <c:v>0.181061625</c:v>
                </c:pt>
                <c:pt idx="16">
                  <c:v>0.18129762999999999</c:v>
                </c:pt>
                <c:pt idx="17">
                  <c:v>0.181522295</c:v>
                </c:pt>
                <c:pt idx="18">
                  <c:v>0.18171620399999999</c:v>
                </c:pt>
                <c:pt idx="19">
                  <c:v>0.181847438</c:v>
                </c:pt>
                <c:pt idx="20">
                  <c:v>0.18187688299999999</c:v>
                </c:pt>
                <c:pt idx="21">
                  <c:v>0.18174669099999999</c:v>
                </c:pt>
                <c:pt idx="22">
                  <c:v>0.18138375900000001</c:v>
                </c:pt>
                <c:pt idx="23">
                  <c:v>0.18069529500000001</c:v>
                </c:pt>
                <c:pt idx="24">
                  <c:v>0.1795775</c:v>
                </c:pt>
                <c:pt idx="25">
                  <c:v>0.177922159</c:v>
                </c:pt>
                <c:pt idx="26">
                  <c:v>0.175639078</c:v>
                </c:pt>
                <c:pt idx="27">
                  <c:v>0.17268626400000001</c:v>
                </c:pt>
                <c:pt idx="28">
                  <c:v>0.16909770700000001</c:v>
                </c:pt>
                <c:pt idx="29">
                  <c:v>0.16500878299999999</c:v>
                </c:pt>
                <c:pt idx="30">
                  <c:v>0.16063620200000001</c:v>
                </c:pt>
                <c:pt idx="31">
                  <c:v>0.156211615</c:v>
                </c:pt>
                <c:pt idx="32">
                  <c:v>0.15187272399999999</c:v>
                </c:pt>
                <c:pt idx="33">
                  <c:v>0.14778809200000001</c:v>
                </c:pt>
                <c:pt idx="34">
                  <c:v>0.14419579499999999</c:v>
                </c:pt>
                <c:pt idx="35">
                  <c:v>0.140701562</c:v>
                </c:pt>
                <c:pt idx="36">
                  <c:v>0.13699766999999999</c:v>
                </c:pt>
                <c:pt idx="37">
                  <c:v>0.133073196</c:v>
                </c:pt>
                <c:pt idx="38">
                  <c:v>0.128985509</c:v>
                </c:pt>
                <c:pt idx="39">
                  <c:v>0.12483968600000001</c:v>
                </c:pt>
                <c:pt idx="40">
                  <c:v>0.12076110399999999</c:v>
                </c:pt>
                <c:pt idx="41">
                  <c:v>0.116869345</c:v>
                </c:pt>
                <c:pt idx="42">
                  <c:v>0.113267101</c:v>
                </c:pt>
                <c:pt idx="43">
                  <c:v>0.110030383</c:v>
                </c:pt>
                <c:pt idx="44">
                  <c:v>0.107211098</c:v>
                </c:pt>
                <c:pt idx="45">
                  <c:v>0.104842089</c:v>
                </c:pt>
                <c:pt idx="46">
                  <c:v>0.10293867399999999</c:v>
                </c:pt>
                <c:pt idx="47">
                  <c:v>0.101510525</c:v>
                </c:pt>
                <c:pt idx="48">
                  <c:v>0.100558087</c:v>
                </c:pt>
                <c:pt idx="49">
                  <c:v>0.10008233800000001</c:v>
                </c:pt>
                <c:pt idx="50">
                  <c:v>0.10008233800000001</c:v>
                </c:pt>
                <c:pt idx="51">
                  <c:v>0.10055800500000001</c:v>
                </c:pt>
                <c:pt idx="52">
                  <c:v>0.101510525</c:v>
                </c:pt>
                <c:pt idx="53">
                  <c:v>0.10293867399999999</c:v>
                </c:pt>
                <c:pt idx="54">
                  <c:v>0.104841091</c:v>
                </c:pt>
                <c:pt idx="55">
                  <c:v>0.107211098</c:v>
                </c:pt>
                <c:pt idx="56">
                  <c:v>0.11002938399999999</c:v>
                </c:pt>
                <c:pt idx="57">
                  <c:v>0.11326610300000001</c:v>
                </c:pt>
                <c:pt idx="58">
                  <c:v>0.116867557</c:v>
                </c:pt>
                <c:pt idx="59">
                  <c:v>0.120758295</c:v>
                </c:pt>
                <c:pt idx="60">
                  <c:v>0.124836683</c:v>
                </c:pt>
                <c:pt idx="61">
                  <c:v>0.12898251399999999</c:v>
                </c:pt>
                <c:pt idx="62">
                  <c:v>0.13307018600000001</c:v>
                </c:pt>
                <c:pt idx="63">
                  <c:v>0.13699465999999999</c:v>
                </c:pt>
                <c:pt idx="64">
                  <c:v>0.140699565</c:v>
                </c:pt>
                <c:pt idx="65">
                  <c:v>0.14419679299999999</c:v>
                </c:pt>
                <c:pt idx="66">
                  <c:v>0.14778408400000001</c:v>
                </c:pt>
                <c:pt idx="67">
                  <c:v>0.15186448399999999</c:v>
                </c:pt>
                <c:pt idx="68">
                  <c:v>0.156197116</c:v>
                </c:pt>
                <c:pt idx="69">
                  <c:v>0.16061745599999999</c:v>
                </c:pt>
                <c:pt idx="70">
                  <c:v>0.164989784</c:v>
                </c:pt>
                <c:pt idx="71">
                  <c:v>0.169083446</c:v>
                </c:pt>
                <c:pt idx="72">
                  <c:v>0.17267872400000001</c:v>
                </c:pt>
                <c:pt idx="73">
                  <c:v>0.17563854200000001</c:v>
                </c:pt>
                <c:pt idx="74">
                  <c:v>0.17792736000000001</c:v>
                </c:pt>
                <c:pt idx="75">
                  <c:v>0.17958565100000001</c:v>
                </c:pt>
                <c:pt idx="76">
                  <c:v>0.18070472800000001</c:v>
                </c:pt>
                <c:pt idx="77">
                  <c:v>0.18139269899999999</c:v>
                </c:pt>
                <c:pt idx="78">
                  <c:v>0.181754634</c:v>
                </c:pt>
                <c:pt idx="79">
                  <c:v>0.18188336499999999</c:v>
                </c:pt>
                <c:pt idx="80">
                  <c:v>0.181852654</c:v>
                </c:pt>
                <c:pt idx="81">
                  <c:v>0.181719676</c:v>
                </c:pt>
                <c:pt idx="82">
                  <c:v>0.18152575200000001</c:v>
                </c:pt>
                <c:pt idx="83">
                  <c:v>0.18130010399999999</c:v>
                </c:pt>
                <c:pt idx="84">
                  <c:v>0.181062371</c:v>
                </c:pt>
                <c:pt idx="85">
                  <c:v>0.18082752799999999</c:v>
                </c:pt>
                <c:pt idx="86">
                  <c:v>0.18060253600000001</c:v>
                </c:pt>
                <c:pt idx="87">
                  <c:v>0.18039269699999999</c:v>
                </c:pt>
                <c:pt idx="88">
                  <c:v>0.18020045800000001</c:v>
                </c:pt>
                <c:pt idx="89">
                  <c:v>0.180027559</c:v>
                </c:pt>
                <c:pt idx="90">
                  <c:v>0.179874539</c:v>
                </c:pt>
                <c:pt idx="91">
                  <c:v>0.17974016100000001</c:v>
                </c:pt>
                <c:pt idx="92">
                  <c:v>0.17962467700000001</c:v>
                </c:pt>
                <c:pt idx="93">
                  <c:v>0.179526359</c:v>
                </c:pt>
                <c:pt idx="94">
                  <c:v>0.179445192</c:v>
                </c:pt>
                <c:pt idx="95">
                  <c:v>0.17937947800000001</c:v>
                </c:pt>
                <c:pt idx="96">
                  <c:v>0.179329664</c:v>
                </c:pt>
                <c:pt idx="97">
                  <c:v>0.17929382599999999</c:v>
                </c:pt>
                <c:pt idx="98">
                  <c:v>0.17927290500000001</c:v>
                </c:pt>
                <c:pt idx="99">
                  <c:v>0.17926567800000001</c:v>
                </c:pt>
              </c:numCache>
            </c:numRef>
          </c:yVal>
          <c:smooth val="1"/>
        </c:ser>
        <c:ser>
          <c:idx val="1"/>
          <c:order val="1"/>
          <c:tx>
            <c:v>Immersed FE method</c:v>
          </c:tx>
          <c:spPr>
            <a:ln>
              <a:noFill/>
            </a:ln>
          </c:spPr>
          <c:marker>
            <c:symbol val="circle"/>
            <c:size val="2"/>
            <c:spPr>
              <a:noFill/>
              <a:ln>
                <a:solidFill>
                  <a:schemeClr val="tx1"/>
                </a:solidFill>
              </a:ln>
            </c:spPr>
          </c:marker>
          <c:xVal>
            <c:numRef>
              <c:f>Polymer_IFE!$C$2:$C$164</c:f>
              <c:numCache>
                <c:formatCode>General</c:formatCode>
                <c:ptCount val="163"/>
                <c:pt idx="0">
                  <c:v>0</c:v>
                </c:pt>
                <c:pt idx="1">
                  <c:v>0.231129855</c:v>
                </c:pt>
                <c:pt idx="2">
                  <c:v>0.46226060400000002</c:v>
                </c:pt>
                <c:pt idx="3">
                  <c:v>0.69339144200000002</c:v>
                </c:pt>
                <c:pt idx="4">
                  <c:v>0.92452430699999999</c:v>
                </c:pt>
                <c:pt idx="5">
                  <c:v>1.1556592000000001</c:v>
                </c:pt>
                <c:pt idx="6">
                  <c:v>1.3867988600000001</c:v>
                </c:pt>
                <c:pt idx="7">
                  <c:v>1.6179384000000001</c:v>
                </c:pt>
                <c:pt idx="8">
                  <c:v>1.8490784199999999</c:v>
                </c:pt>
                <c:pt idx="9">
                  <c:v>2.0802283300000002</c:v>
                </c:pt>
                <c:pt idx="10">
                  <c:v>2.3113875400000001</c:v>
                </c:pt>
                <c:pt idx="11">
                  <c:v>2.5425376900000001</c:v>
                </c:pt>
                <c:pt idx="12">
                  <c:v>2.7737071499999999</c:v>
                </c:pt>
                <c:pt idx="13">
                  <c:v>3.0048766100000002</c:v>
                </c:pt>
                <c:pt idx="14">
                  <c:v>3.2360465500000002</c:v>
                </c:pt>
                <c:pt idx="15">
                  <c:v>3.4672362799999998</c:v>
                </c:pt>
                <c:pt idx="16">
                  <c:v>3.6984257700000001</c:v>
                </c:pt>
                <c:pt idx="17">
                  <c:v>3.9296252699999998</c:v>
                </c:pt>
                <c:pt idx="18">
                  <c:v>4.16083479</c:v>
                </c:pt>
                <c:pt idx="19">
                  <c:v>4.3920540800000003</c:v>
                </c:pt>
                <c:pt idx="20">
                  <c:v>4.6232838599999999</c:v>
                </c:pt>
                <c:pt idx="21">
                  <c:v>4.8545131699999997</c:v>
                </c:pt>
                <c:pt idx="22">
                  <c:v>5.0857625000000004</c:v>
                </c:pt>
                <c:pt idx="23">
                  <c:v>5.31702137</c:v>
                </c:pt>
                <c:pt idx="24">
                  <c:v>5.5482907299999997</c:v>
                </c:pt>
                <c:pt idx="25">
                  <c:v>5.7795700999999999</c:v>
                </c:pt>
                <c:pt idx="26">
                  <c:v>6.0108590099999999</c:v>
                </c:pt>
                <c:pt idx="27">
                  <c:v>6.2421579400000002</c:v>
                </c:pt>
                <c:pt idx="28">
                  <c:v>6.47346735</c:v>
                </c:pt>
                <c:pt idx="29">
                  <c:v>6.7047863000000003</c:v>
                </c:pt>
                <c:pt idx="30">
                  <c:v>6.93610477</c:v>
                </c:pt>
                <c:pt idx="31">
                  <c:v>7.1674337399999999</c:v>
                </c:pt>
                <c:pt idx="32">
                  <c:v>7.3987626999999998</c:v>
                </c:pt>
                <c:pt idx="33">
                  <c:v>7.6300911899999999</c:v>
                </c:pt>
                <c:pt idx="34">
                  <c:v>7.86141062</c:v>
                </c:pt>
                <c:pt idx="35">
                  <c:v>8.0927200300000006</c:v>
                </c:pt>
                <c:pt idx="36">
                  <c:v>8.3240194299999999</c:v>
                </c:pt>
                <c:pt idx="37">
                  <c:v>8.5552883099999999</c:v>
                </c:pt>
                <c:pt idx="38">
                  <c:v>8.7865276300000001</c:v>
                </c:pt>
                <c:pt idx="39">
                  <c:v>9.0177268999999995</c:v>
                </c:pt>
                <c:pt idx="40">
                  <c:v>9.2488574999999997</c:v>
                </c:pt>
                <c:pt idx="41">
                  <c:v>9.4799270599999996</c:v>
                </c:pt>
                <c:pt idx="42">
                  <c:v>9.7109079400000002</c:v>
                </c:pt>
                <c:pt idx="43">
                  <c:v>9.94177818</c:v>
                </c:pt>
                <c:pt idx="44">
                  <c:v>10.1724815</c:v>
                </c:pt>
                <c:pt idx="45">
                  <c:v>10.403083799999999</c:v>
                </c:pt>
                <c:pt idx="46">
                  <c:v>10.633584000000001</c:v>
                </c:pt>
                <c:pt idx="47">
                  <c:v>10.8637867</c:v>
                </c:pt>
                <c:pt idx="48">
                  <c:v>11.0938892</c:v>
                </c:pt>
                <c:pt idx="49">
                  <c:v>11.3236933</c:v>
                </c:pt>
                <c:pt idx="50">
                  <c:v>11.553297000000001</c:v>
                </c:pt>
                <c:pt idx="51">
                  <c:v>11.6950302</c:v>
                </c:pt>
                <c:pt idx="52">
                  <c:v>11.782700500000001</c:v>
                </c:pt>
                <c:pt idx="53">
                  <c:v>12.011903800000001</c:v>
                </c:pt>
                <c:pt idx="54">
                  <c:v>12.240807500000001</c:v>
                </c:pt>
                <c:pt idx="55">
                  <c:v>12.469611199999999</c:v>
                </c:pt>
                <c:pt idx="56">
                  <c:v>12.698314699999999</c:v>
                </c:pt>
                <c:pt idx="57">
                  <c:v>12.926914200000001</c:v>
                </c:pt>
                <c:pt idx="58">
                  <c:v>13.155417399999999</c:v>
                </c:pt>
                <c:pt idx="59">
                  <c:v>13.383819600000001</c:v>
                </c:pt>
                <c:pt idx="60">
                  <c:v>13.6121225</c:v>
                </c:pt>
                <c:pt idx="61">
                  <c:v>13.840416899999999</c:v>
                </c:pt>
                <c:pt idx="62">
                  <c:v>14.068618799999999</c:v>
                </c:pt>
                <c:pt idx="63">
                  <c:v>14.2966318</c:v>
                </c:pt>
                <c:pt idx="64">
                  <c:v>14.524622900000001</c:v>
                </c:pt>
                <c:pt idx="65">
                  <c:v>14.752337499999999</c:v>
                </c:pt>
                <c:pt idx="66">
                  <c:v>14.979927099999999</c:v>
                </c:pt>
                <c:pt idx="67">
                  <c:v>15.2074289</c:v>
                </c:pt>
                <c:pt idx="68">
                  <c:v>15.4346304</c:v>
                </c:pt>
                <c:pt idx="69">
                  <c:v>15.6616316</c:v>
                </c:pt>
                <c:pt idx="70">
                  <c:v>15.8885164</c:v>
                </c:pt>
                <c:pt idx="71">
                  <c:v>16.115135200000001</c:v>
                </c:pt>
                <c:pt idx="72">
                  <c:v>16.341636699999999</c:v>
                </c:pt>
                <c:pt idx="73">
                  <c:v>16.568019899999999</c:v>
                </c:pt>
                <c:pt idx="74">
                  <c:v>16.794138</c:v>
                </c:pt>
                <c:pt idx="75">
                  <c:v>17.0202198</c:v>
                </c:pt>
                <c:pt idx="76">
                  <c:v>17.2462196</c:v>
                </c:pt>
                <c:pt idx="77">
                  <c:v>17.4720993</c:v>
                </c:pt>
                <c:pt idx="78">
                  <c:v>17.697900799999999</c:v>
                </c:pt>
                <c:pt idx="79">
                  <c:v>17.923599200000002</c:v>
                </c:pt>
                <c:pt idx="80">
                  <c:v>18.149299599999999</c:v>
                </c:pt>
                <c:pt idx="81">
                  <c:v>18.375</c:v>
                </c:pt>
                <c:pt idx="82">
                  <c:v>18.600700400000001</c:v>
                </c:pt>
                <c:pt idx="83">
                  <c:v>18.826400799999998</c:v>
                </c:pt>
                <c:pt idx="84">
                  <c:v>19.052099200000001</c:v>
                </c:pt>
                <c:pt idx="85">
                  <c:v>19.2779007</c:v>
                </c:pt>
                <c:pt idx="86">
                  <c:v>19.5037804</c:v>
                </c:pt>
                <c:pt idx="87">
                  <c:v>19.7297802</c:v>
                </c:pt>
                <c:pt idx="88">
                  <c:v>19.955862</c:v>
                </c:pt>
                <c:pt idx="89">
                  <c:v>20.181980100000001</c:v>
                </c:pt>
                <c:pt idx="90">
                  <c:v>20.408363300000001</c:v>
                </c:pt>
                <c:pt idx="91">
                  <c:v>20.634864799999999</c:v>
                </c:pt>
                <c:pt idx="92">
                  <c:v>20.861482599999999</c:v>
                </c:pt>
                <c:pt idx="93">
                  <c:v>21.0883675</c:v>
                </c:pt>
                <c:pt idx="94">
                  <c:v>21.315368700000001</c:v>
                </c:pt>
                <c:pt idx="95">
                  <c:v>21.542572</c:v>
                </c:pt>
                <c:pt idx="96">
                  <c:v>21.770072899999999</c:v>
                </c:pt>
                <c:pt idx="97">
                  <c:v>21.997661600000001</c:v>
                </c:pt>
                <c:pt idx="98">
                  <c:v>22.225377999999999</c:v>
                </c:pt>
                <c:pt idx="99">
                  <c:v>22.453367199999999</c:v>
                </c:pt>
                <c:pt idx="100">
                  <c:v>22.681381200000001</c:v>
                </c:pt>
                <c:pt idx="101">
                  <c:v>22.909582100000002</c:v>
                </c:pt>
                <c:pt idx="102">
                  <c:v>23.137876500000001</c:v>
                </c:pt>
                <c:pt idx="103">
                  <c:v>23.366180400000001</c:v>
                </c:pt>
                <c:pt idx="104">
                  <c:v>23.594583499999999</c:v>
                </c:pt>
                <c:pt idx="105">
                  <c:v>23.823085800000001</c:v>
                </c:pt>
                <c:pt idx="106">
                  <c:v>24.051685299999999</c:v>
                </c:pt>
                <c:pt idx="107">
                  <c:v>24.280387900000001</c:v>
                </c:pt>
                <c:pt idx="108">
                  <c:v>24.5091915</c:v>
                </c:pt>
                <c:pt idx="109">
                  <c:v>24.738096200000001</c:v>
                </c:pt>
                <c:pt idx="110">
                  <c:v>24.967298499999998</c:v>
                </c:pt>
                <c:pt idx="111">
                  <c:v>25.054969799999999</c:v>
                </c:pt>
                <c:pt idx="112">
                  <c:v>25.196701000000001</c:v>
                </c:pt>
                <c:pt idx="113">
                  <c:v>25.426305800000002</c:v>
                </c:pt>
                <c:pt idx="114">
                  <c:v>25.6561089</c:v>
                </c:pt>
                <c:pt idx="115">
                  <c:v>25.886213300000001</c:v>
                </c:pt>
                <c:pt idx="116">
                  <c:v>26.116416900000001</c:v>
                </c:pt>
                <c:pt idx="117">
                  <c:v>26.346916199999999</c:v>
                </c:pt>
                <c:pt idx="118">
                  <c:v>26.577516599999999</c:v>
                </c:pt>
                <c:pt idx="119">
                  <c:v>26.808223699999999</c:v>
                </c:pt>
                <c:pt idx="120">
                  <c:v>27.039121600000001</c:v>
                </c:pt>
                <c:pt idx="121">
                  <c:v>27.270120599999998</c:v>
                </c:pt>
                <c:pt idx="122">
                  <c:v>27.501123400000001</c:v>
                </c:pt>
                <c:pt idx="123">
                  <c:v>27.732318899999999</c:v>
                </c:pt>
                <c:pt idx="124">
                  <c:v>27.963424700000001</c:v>
                </c:pt>
                <c:pt idx="125">
                  <c:v>28.194719299999999</c:v>
                </c:pt>
                <c:pt idx="126">
                  <c:v>28.426021599999999</c:v>
                </c:pt>
                <c:pt idx="127">
                  <c:v>28.657321899999999</c:v>
                </c:pt>
                <c:pt idx="128">
                  <c:v>28.888614700000002</c:v>
                </c:pt>
                <c:pt idx="129">
                  <c:v>29.119920700000002</c:v>
                </c:pt>
                <c:pt idx="130">
                  <c:v>29.3512211</c:v>
                </c:pt>
                <c:pt idx="131">
                  <c:v>29.582614899999999</c:v>
                </c:pt>
                <c:pt idx="132">
                  <c:v>29.813915300000001</c:v>
                </c:pt>
                <c:pt idx="133">
                  <c:v>30.045215599999999</c:v>
                </c:pt>
                <c:pt idx="134">
                  <c:v>30.276516000000001</c:v>
                </c:pt>
                <c:pt idx="135">
                  <c:v>30.507814400000001</c:v>
                </c:pt>
                <c:pt idx="136">
                  <c:v>30.739114799999999</c:v>
                </c:pt>
                <c:pt idx="137">
                  <c:v>30.970409400000001</c:v>
                </c:pt>
                <c:pt idx="138">
                  <c:v>31.201709699999999</c:v>
                </c:pt>
                <c:pt idx="139">
                  <c:v>31.433004400000002</c:v>
                </c:pt>
                <c:pt idx="140">
                  <c:v>31.664209400000001</c:v>
                </c:pt>
                <c:pt idx="141">
                  <c:v>31.895503999999999</c:v>
                </c:pt>
                <c:pt idx="142">
                  <c:v>32.126708999999998</c:v>
                </c:pt>
                <c:pt idx="143">
                  <c:v>32.357906300000003</c:v>
                </c:pt>
                <c:pt idx="144">
                  <c:v>32.589202899999997</c:v>
                </c:pt>
                <c:pt idx="145">
                  <c:v>32.820404099999998</c:v>
                </c:pt>
                <c:pt idx="146">
                  <c:v>33.051605199999997</c:v>
                </c:pt>
                <c:pt idx="147">
                  <c:v>33.282802599999997</c:v>
                </c:pt>
                <c:pt idx="148">
                  <c:v>33.513904599999996</c:v>
                </c:pt>
                <c:pt idx="149">
                  <c:v>33.745101900000002</c:v>
                </c:pt>
                <c:pt idx="150">
                  <c:v>33.976303100000003</c:v>
                </c:pt>
                <c:pt idx="151">
                  <c:v>34.207500500000002</c:v>
                </c:pt>
                <c:pt idx="152">
                  <c:v>34.438602400000001</c:v>
                </c:pt>
                <c:pt idx="153">
                  <c:v>34.6697998</c:v>
                </c:pt>
                <c:pt idx="154">
                  <c:v>34.900905600000002</c:v>
                </c:pt>
                <c:pt idx="155">
                  <c:v>35.132099199999999</c:v>
                </c:pt>
                <c:pt idx="156">
                  <c:v>35.363201099999998</c:v>
                </c:pt>
                <c:pt idx="157">
                  <c:v>35.594303099999998</c:v>
                </c:pt>
                <c:pt idx="158">
                  <c:v>35.825500499999997</c:v>
                </c:pt>
                <c:pt idx="159">
                  <c:v>36.056598700000002</c:v>
                </c:pt>
                <c:pt idx="160">
                  <c:v>36.287700700000002</c:v>
                </c:pt>
                <c:pt idx="161">
                  <c:v>36.518901800000002</c:v>
                </c:pt>
                <c:pt idx="162">
                  <c:v>36.75</c:v>
                </c:pt>
              </c:numCache>
            </c:numRef>
          </c:xVal>
          <c:yVal>
            <c:numRef>
              <c:f>Polymer_IFE!$D$2:$D$164</c:f>
              <c:numCache>
                <c:formatCode>General</c:formatCode>
                <c:ptCount val="163"/>
                <c:pt idx="0">
                  <c:v>0.180435076</c:v>
                </c:pt>
                <c:pt idx="1">
                  <c:v>0.180437073</c:v>
                </c:pt>
                <c:pt idx="2">
                  <c:v>0.18044503000000001</c:v>
                </c:pt>
                <c:pt idx="3">
                  <c:v>0.18045698099999999</c:v>
                </c:pt>
                <c:pt idx="4">
                  <c:v>0.18047490699999999</c:v>
                </c:pt>
                <c:pt idx="5">
                  <c:v>0.18049685700000001</c:v>
                </c:pt>
                <c:pt idx="6">
                  <c:v>0.18052473699999999</c:v>
                </c:pt>
                <c:pt idx="7">
                  <c:v>0.18055754900000001</c:v>
                </c:pt>
                <c:pt idx="8">
                  <c:v>0.18059639599999999</c:v>
                </c:pt>
                <c:pt idx="9">
                  <c:v>0.18064022099999999</c:v>
                </c:pt>
                <c:pt idx="10">
                  <c:v>0.18068999099999999</c:v>
                </c:pt>
                <c:pt idx="11">
                  <c:v>0.180745721</c:v>
                </c:pt>
                <c:pt idx="12">
                  <c:v>0.18080744100000001</c:v>
                </c:pt>
                <c:pt idx="13">
                  <c:v>0.180876076</c:v>
                </c:pt>
                <c:pt idx="14">
                  <c:v>0.18095070099999999</c:v>
                </c:pt>
                <c:pt idx="15">
                  <c:v>0.18103130200000001</c:v>
                </c:pt>
                <c:pt idx="16">
                  <c:v>0.18111887600000001</c:v>
                </c:pt>
                <c:pt idx="17">
                  <c:v>0.18121342400000001</c:v>
                </c:pt>
                <c:pt idx="18">
                  <c:v>0.181314856</c:v>
                </c:pt>
                <c:pt idx="19">
                  <c:v>0.18142330600000001</c:v>
                </c:pt>
                <c:pt idx="20">
                  <c:v>0.18153867100000001</c:v>
                </c:pt>
                <c:pt idx="21">
                  <c:v>0.18166007100000001</c:v>
                </c:pt>
                <c:pt idx="22">
                  <c:v>0.18178837</c:v>
                </c:pt>
                <c:pt idx="23">
                  <c:v>0.181923538</c:v>
                </c:pt>
                <c:pt idx="24">
                  <c:v>0.18206275999999999</c:v>
                </c:pt>
                <c:pt idx="25">
                  <c:v>0.18220594500000001</c:v>
                </c:pt>
                <c:pt idx="26">
                  <c:v>0.182353035</c:v>
                </c:pt>
                <c:pt idx="27">
                  <c:v>0.18250010899999999</c:v>
                </c:pt>
                <c:pt idx="28">
                  <c:v>0.18264712399999999</c:v>
                </c:pt>
                <c:pt idx="29">
                  <c:v>0.182788268</c:v>
                </c:pt>
                <c:pt idx="30">
                  <c:v>0.182922274</c:v>
                </c:pt>
                <c:pt idx="31">
                  <c:v>0.183042392</c:v>
                </c:pt>
                <c:pt idx="32">
                  <c:v>0.18314345200000001</c:v>
                </c:pt>
                <c:pt idx="33">
                  <c:v>0.183216721</c:v>
                </c:pt>
                <c:pt idx="34">
                  <c:v>0.18325498700000001</c:v>
                </c:pt>
                <c:pt idx="35">
                  <c:v>0.183246359</c:v>
                </c:pt>
                <c:pt idx="36">
                  <c:v>0.18317784400000001</c:v>
                </c:pt>
                <c:pt idx="37">
                  <c:v>0.18303359999999999</c:v>
                </c:pt>
                <c:pt idx="38">
                  <c:v>0.182797506</c:v>
                </c:pt>
                <c:pt idx="39">
                  <c:v>0.18244671800000001</c:v>
                </c:pt>
                <c:pt idx="40">
                  <c:v>0.18196211800000001</c:v>
                </c:pt>
                <c:pt idx="41">
                  <c:v>0.18131694200000001</c:v>
                </c:pt>
                <c:pt idx="42">
                  <c:v>0.18048800500000001</c:v>
                </c:pt>
                <c:pt idx="43">
                  <c:v>0.17945040800000001</c:v>
                </c:pt>
                <c:pt idx="44">
                  <c:v>0.17818114199999999</c:v>
                </c:pt>
                <c:pt idx="45">
                  <c:v>0.17666319</c:v>
                </c:pt>
                <c:pt idx="46">
                  <c:v>0.17488645</c:v>
                </c:pt>
                <c:pt idx="47">
                  <c:v>0.172851905</c:v>
                </c:pt>
                <c:pt idx="48">
                  <c:v>0.170574367</c:v>
                </c:pt>
                <c:pt idx="49">
                  <c:v>0.16808476999999999</c:v>
                </c:pt>
                <c:pt idx="50">
                  <c:v>0.16543090299999999</c:v>
                </c:pt>
                <c:pt idx="51">
                  <c:v>0.16372741800000001</c:v>
                </c:pt>
                <c:pt idx="52">
                  <c:v>0.16267324999999999</c:v>
                </c:pt>
                <c:pt idx="53">
                  <c:v>0.15987957999999999</c:v>
                </c:pt>
                <c:pt idx="54">
                  <c:v>0.15711539999999999</c:v>
                </c:pt>
                <c:pt idx="55">
                  <c:v>0.15442971899999999</c:v>
                </c:pt>
                <c:pt idx="56">
                  <c:v>0.15184746700000001</c:v>
                </c:pt>
                <c:pt idx="57">
                  <c:v>0.149359778</c:v>
                </c:pt>
                <c:pt idx="58">
                  <c:v>0.14692851900000001</c:v>
                </c:pt>
                <c:pt idx="59">
                  <c:v>0.14449574100000001</c:v>
                </c:pt>
                <c:pt idx="60">
                  <c:v>0.14199440199999999</c:v>
                </c:pt>
                <c:pt idx="61">
                  <c:v>0.13937152899999999</c:v>
                </c:pt>
                <c:pt idx="62">
                  <c:v>0.13659413200000001</c:v>
                </c:pt>
                <c:pt idx="63">
                  <c:v>0.133657992</c:v>
                </c:pt>
                <c:pt idx="64">
                  <c:v>0.13058634099999999</c:v>
                </c:pt>
                <c:pt idx="65">
                  <c:v>0.12742298799999999</c:v>
                </c:pt>
                <c:pt idx="66">
                  <c:v>0.124223158</c:v>
                </c:pt>
                <c:pt idx="67">
                  <c:v>0.121046789</c:v>
                </c:pt>
                <c:pt idx="68">
                  <c:v>0.117950186</c:v>
                </c:pt>
                <c:pt idx="69">
                  <c:v>0.114981286</c:v>
                </c:pt>
                <c:pt idx="70">
                  <c:v>0.112182148</c:v>
                </c:pt>
                <c:pt idx="71">
                  <c:v>0.10958217100000001</c:v>
                </c:pt>
                <c:pt idx="72">
                  <c:v>0.107205302</c:v>
                </c:pt>
                <c:pt idx="73">
                  <c:v>0.10506478</c:v>
                </c:pt>
                <c:pt idx="74">
                  <c:v>0.1031707</c:v>
                </c:pt>
                <c:pt idx="75">
                  <c:v>0.1015293</c:v>
                </c:pt>
                <c:pt idx="76">
                  <c:v>0.100141563</c:v>
                </c:pt>
                <c:pt idx="77">
                  <c:v>9.9008694300000005E-2</c:v>
                </c:pt>
                <c:pt idx="78">
                  <c:v>9.8129190500000005E-2</c:v>
                </c:pt>
                <c:pt idx="79">
                  <c:v>9.7502164500000002E-2</c:v>
                </c:pt>
                <c:pt idx="80">
                  <c:v>9.7126528599999998E-2</c:v>
                </c:pt>
                <c:pt idx="81">
                  <c:v>9.7001344000000003E-2</c:v>
                </c:pt>
                <c:pt idx="82">
                  <c:v>9.7126528599999998E-2</c:v>
                </c:pt>
                <c:pt idx="83">
                  <c:v>9.7502164500000002E-2</c:v>
                </c:pt>
                <c:pt idx="84">
                  <c:v>9.8129190500000005E-2</c:v>
                </c:pt>
                <c:pt idx="85">
                  <c:v>9.9008694300000005E-2</c:v>
                </c:pt>
                <c:pt idx="86">
                  <c:v>0.100141563</c:v>
                </c:pt>
                <c:pt idx="87">
                  <c:v>0.1015293</c:v>
                </c:pt>
                <c:pt idx="88">
                  <c:v>0.1031707</c:v>
                </c:pt>
                <c:pt idx="89">
                  <c:v>0.10506478</c:v>
                </c:pt>
                <c:pt idx="90">
                  <c:v>0.107205302</c:v>
                </c:pt>
                <c:pt idx="91">
                  <c:v>0.10958217100000001</c:v>
                </c:pt>
                <c:pt idx="92">
                  <c:v>0.112182148</c:v>
                </c:pt>
                <c:pt idx="93">
                  <c:v>0.114981286</c:v>
                </c:pt>
                <c:pt idx="94">
                  <c:v>0.117950186</c:v>
                </c:pt>
                <c:pt idx="95">
                  <c:v>0.121046789</c:v>
                </c:pt>
                <c:pt idx="96">
                  <c:v>0.124223158</c:v>
                </c:pt>
                <c:pt idx="97">
                  <c:v>0.12742298799999999</c:v>
                </c:pt>
                <c:pt idx="98">
                  <c:v>0.13058634099999999</c:v>
                </c:pt>
                <c:pt idx="99">
                  <c:v>0.133657992</c:v>
                </c:pt>
                <c:pt idx="100">
                  <c:v>0.13659413200000001</c:v>
                </c:pt>
                <c:pt idx="101">
                  <c:v>0.13937152899999999</c:v>
                </c:pt>
                <c:pt idx="102">
                  <c:v>0.14199440199999999</c:v>
                </c:pt>
                <c:pt idx="103">
                  <c:v>0.14449574100000001</c:v>
                </c:pt>
                <c:pt idx="104">
                  <c:v>0.14692851900000001</c:v>
                </c:pt>
                <c:pt idx="105">
                  <c:v>0.149359778</c:v>
                </c:pt>
                <c:pt idx="106">
                  <c:v>0.15184746700000001</c:v>
                </c:pt>
                <c:pt idx="107">
                  <c:v>0.15442971899999999</c:v>
                </c:pt>
                <c:pt idx="108">
                  <c:v>0.15711539999999999</c:v>
                </c:pt>
                <c:pt idx="109">
                  <c:v>0.15987957999999999</c:v>
                </c:pt>
                <c:pt idx="110">
                  <c:v>0.16267324999999999</c:v>
                </c:pt>
                <c:pt idx="111">
                  <c:v>0.16372741800000001</c:v>
                </c:pt>
                <c:pt idx="112">
                  <c:v>0.16543090299999999</c:v>
                </c:pt>
                <c:pt idx="113">
                  <c:v>0.16808476999999999</c:v>
                </c:pt>
                <c:pt idx="114">
                  <c:v>0.170574367</c:v>
                </c:pt>
                <c:pt idx="115">
                  <c:v>0.172851905</c:v>
                </c:pt>
                <c:pt idx="116">
                  <c:v>0.17488645</c:v>
                </c:pt>
                <c:pt idx="117">
                  <c:v>0.17666319</c:v>
                </c:pt>
                <c:pt idx="118">
                  <c:v>0.17818114199999999</c:v>
                </c:pt>
                <c:pt idx="119">
                  <c:v>0.17945040800000001</c:v>
                </c:pt>
                <c:pt idx="120">
                  <c:v>0.18048800500000001</c:v>
                </c:pt>
                <c:pt idx="121">
                  <c:v>0.18131694200000001</c:v>
                </c:pt>
                <c:pt idx="122">
                  <c:v>0.18196211800000001</c:v>
                </c:pt>
                <c:pt idx="123">
                  <c:v>0.18244671800000001</c:v>
                </c:pt>
                <c:pt idx="124">
                  <c:v>0.182797506</c:v>
                </c:pt>
                <c:pt idx="125">
                  <c:v>0.18303359999999999</c:v>
                </c:pt>
                <c:pt idx="126">
                  <c:v>0.18317784400000001</c:v>
                </c:pt>
                <c:pt idx="127">
                  <c:v>0.183246359</c:v>
                </c:pt>
                <c:pt idx="128">
                  <c:v>0.18325498700000001</c:v>
                </c:pt>
                <c:pt idx="129">
                  <c:v>0.183216721</c:v>
                </c:pt>
                <c:pt idx="130">
                  <c:v>0.18314345200000001</c:v>
                </c:pt>
                <c:pt idx="131">
                  <c:v>0.183042392</c:v>
                </c:pt>
                <c:pt idx="132">
                  <c:v>0.182922274</c:v>
                </c:pt>
                <c:pt idx="133">
                  <c:v>0.182788268</c:v>
                </c:pt>
                <c:pt idx="134">
                  <c:v>0.18264712399999999</c:v>
                </c:pt>
                <c:pt idx="135">
                  <c:v>0.18250010899999999</c:v>
                </c:pt>
                <c:pt idx="136">
                  <c:v>0.182353035</c:v>
                </c:pt>
                <c:pt idx="137">
                  <c:v>0.18220594500000001</c:v>
                </c:pt>
                <c:pt idx="138">
                  <c:v>0.18206275999999999</c:v>
                </c:pt>
                <c:pt idx="139">
                  <c:v>0.181923538</c:v>
                </c:pt>
                <c:pt idx="140">
                  <c:v>0.18178837</c:v>
                </c:pt>
                <c:pt idx="141">
                  <c:v>0.18166007100000001</c:v>
                </c:pt>
                <c:pt idx="142">
                  <c:v>0.18153867100000001</c:v>
                </c:pt>
                <c:pt idx="143">
                  <c:v>0.18142330600000001</c:v>
                </c:pt>
                <c:pt idx="144">
                  <c:v>0.181314856</c:v>
                </c:pt>
                <c:pt idx="145">
                  <c:v>0.18121342400000001</c:v>
                </c:pt>
                <c:pt idx="146">
                  <c:v>0.18111887600000001</c:v>
                </c:pt>
                <c:pt idx="147">
                  <c:v>0.18103130200000001</c:v>
                </c:pt>
                <c:pt idx="148">
                  <c:v>0.18095070099999999</c:v>
                </c:pt>
                <c:pt idx="149">
                  <c:v>0.180876076</c:v>
                </c:pt>
                <c:pt idx="150">
                  <c:v>0.18080744100000001</c:v>
                </c:pt>
                <c:pt idx="151">
                  <c:v>0.180745721</c:v>
                </c:pt>
                <c:pt idx="152">
                  <c:v>0.18068999099999999</c:v>
                </c:pt>
                <c:pt idx="153">
                  <c:v>0.18064022099999999</c:v>
                </c:pt>
                <c:pt idx="154">
                  <c:v>0.18059639599999999</c:v>
                </c:pt>
                <c:pt idx="155">
                  <c:v>0.18055754900000001</c:v>
                </c:pt>
                <c:pt idx="156">
                  <c:v>0.18052473699999999</c:v>
                </c:pt>
                <c:pt idx="157">
                  <c:v>0.18049685700000001</c:v>
                </c:pt>
                <c:pt idx="158">
                  <c:v>0.18047490699999999</c:v>
                </c:pt>
                <c:pt idx="159">
                  <c:v>0.18045698099999999</c:v>
                </c:pt>
                <c:pt idx="160">
                  <c:v>0.18044503000000001</c:v>
                </c:pt>
                <c:pt idx="161">
                  <c:v>0.180437073</c:v>
                </c:pt>
                <c:pt idx="162">
                  <c:v>0.180435076</c:v>
                </c:pt>
              </c:numCache>
            </c:numRef>
          </c:yVal>
          <c:smooth val="1"/>
        </c:ser>
        <c:dLbls>
          <c:showLegendKey val="0"/>
          <c:showVal val="0"/>
          <c:showCatName val="0"/>
          <c:showSerName val="0"/>
          <c:showPercent val="0"/>
          <c:showBubbleSize val="0"/>
        </c:dLbls>
        <c:axId val="299909120"/>
        <c:axId val="299909696"/>
      </c:scatterChart>
      <c:valAx>
        <c:axId val="299909120"/>
        <c:scaling>
          <c:orientation val="minMax"/>
          <c:max val="36.75"/>
          <c:min val="0"/>
        </c:scaling>
        <c:delete val="0"/>
        <c:axPos val="b"/>
        <c:title>
          <c:tx>
            <c:rich>
              <a:bodyPr/>
              <a:lstStyle/>
              <a:p>
                <a:pPr>
                  <a:defRPr/>
                </a:pPr>
                <a:r>
                  <a:rPr lang="en-US" altLang="zh-CN"/>
                  <a:t>z</a:t>
                </a:r>
                <a:endParaRPr lang="zh-CN" altLang="en-US"/>
              </a:p>
            </c:rich>
          </c:tx>
          <c:layout/>
          <c:overlay val="0"/>
        </c:title>
        <c:numFmt formatCode="General" sourceLinked="1"/>
        <c:majorTickMark val="in"/>
        <c:minorTickMark val="none"/>
        <c:tickLblPos val="nextTo"/>
        <c:spPr>
          <a:noFill/>
          <a:ln>
            <a:solidFill>
              <a:schemeClr val="tx1"/>
            </a:solidFill>
          </a:ln>
        </c:spPr>
        <c:crossAx val="299909696"/>
        <c:crosses val="autoZero"/>
        <c:crossBetween val="midCat"/>
      </c:valAx>
      <c:valAx>
        <c:axId val="299909696"/>
        <c:scaling>
          <c:orientation val="minMax"/>
          <c:max val="0.2"/>
          <c:min val="8.0000000000000016E-2"/>
        </c:scaling>
        <c:delete val="0"/>
        <c:axPos val="l"/>
        <c:title>
          <c:tx>
            <c:rich>
              <a:bodyPr rot="-5400000" vert="horz"/>
              <a:lstStyle/>
              <a:p>
                <a:pPr>
                  <a:defRPr/>
                </a:pPr>
                <a:r>
                  <a:rPr lang="el-GR" altLang="zh-CN" i="1">
                    <a:latin typeface="Times New Roman"/>
                    <a:cs typeface="Times New Roman"/>
                  </a:rPr>
                  <a:t>σ</a:t>
                </a:r>
                <a:r>
                  <a:rPr lang="en-US" altLang="zh-CN" baseline="-25000">
                    <a:latin typeface="Times New Roman"/>
                    <a:cs typeface="Times New Roman"/>
                  </a:rPr>
                  <a:t>zz </a:t>
                </a:r>
                <a:r>
                  <a:rPr lang="en-US" altLang="zh-CN" baseline="0">
                    <a:latin typeface="Times New Roman"/>
                    <a:cs typeface="Times New Roman"/>
                  </a:rPr>
                  <a:t>(GPa)</a:t>
                </a:r>
                <a:endParaRPr lang="zh-CN" altLang="en-US" baseline="0"/>
              </a:p>
            </c:rich>
          </c:tx>
          <c:layout/>
          <c:overlay val="0"/>
        </c:title>
        <c:numFmt formatCode="General" sourceLinked="1"/>
        <c:majorTickMark val="in"/>
        <c:minorTickMark val="none"/>
        <c:tickLblPos val="nextTo"/>
        <c:spPr>
          <a:ln>
            <a:solidFill>
              <a:schemeClr val="tx1"/>
            </a:solidFill>
          </a:ln>
        </c:spPr>
        <c:crossAx val="299909120"/>
        <c:crosses val="autoZero"/>
        <c:crossBetween val="midCat"/>
      </c:valAx>
      <c:spPr>
        <a:ln>
          <a:solidFill>
            <a:schemeClr val="tx1"/>
          </a:solidFill>
        </a:ln>
      </c:spPr>
    </c:plotArea>
    <c:legend>
      <c:legendPos val="r"/>
      <c:legendEntry>
        <c:idx val="0"/>
        <c:txPr>
          <a:bodyPr/>
          <a:lstStyle/>
          <a:p>
            <a:pPr>
              <a:defRPr sz="1050">
                <a:latin typeface="Times" panose="02020603060405020304" pitchFamily="18" charset="0"/>
              </a:defRPr>
            </a:pPr>
            <a:endParaRPr lang="zh-CN"/>
          </a:p>
        </c:txPr>
      </c:legendEntry>
      <c:layout>
        <c:manualLayout>
          <c:xMode val="edge"/>
          <c:yMode val="edge"/>
          <c:x val="0.63038735783027122"/>
          <c:y val="0.49498651210265382"/>
          <c:w val="0.24183486439195101"/>
          <c:h val="0.22761956838728492"/>
        </c:manualLayout>
      </c:layout>
      <c:overlay val="1"/>
      <c:txPr>
        <a:bodyPr/>
        <a:lstStyle/>
        <a:p>
          <a:pPr>
            <a:defRPr sz="1050"/>
          </a:pPr>
          <a:endParaRPr lang="zh-CN"/>
        </a:p>
      </c:txPr>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dobe 宋体 Std L">
    <w:altName w:val="SimSun"/>
    <w:panose1 w:val="00000000000000000000"/>
    <w:charset w:val="86"/>
    <w:family w:val="roman"/>
    <w:notTrueType/>
    <w:pitch w:val="variable"/>
    <w:sig w:usb0="00000207" w:usb1="0A0F1810" w:usb2="00000016" w:usb3="00000000" w:csb0="00060007"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CORRESAST">
    <w:altName w:val="Arial Unicode MS"/>
    <w:panose1 w:val="00000000000000000000"/>
    <w:charset w:val="81"/>
    <w:family w:val="auto"/>
    <w:notTrueType/>
    <w:pitch w:val="default"/>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964"/>
    <w:rsid w:val="007D39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D396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D396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B28ED-739A-4801-8EA7-325B30F05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27</Pages>
  <Words>16646</Words>
  <Characters>94883</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Rowaey</dc:creator>
  <cp:keywords/>
  <dc:description/>
  <cp:lastModifiedBy>iamthreecx</cp:lastModifiedBy>
  <cp:revision>169</cp:revision>
  <cp:lastPrinted>2018-12-14T16:42:00Z</cp:lastPrinted>
  <dcterms:created xsi:type="dcterms:W3CDTF">2018-12-14T22:33:00Z</dcterms:created>
  <dcterms:modified xsi:type="dcterms:W3CDTF">2018-12-17T22:21:00Z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id="ph4dOY0f"/&gt;&lt;style id="http://www.zotero.org/styles/computational-materials-science" hasBibliography="1" bibliographyStyleHasBeenSet="1"/&gt;&lt;prefs&gt;&lt;pref name="fieldType" value="Field"/&gt;&lt;pref name="a</vt:lpwstr>
  </property>
  <property fmtid="{D5CDD505-2E9C-101B-9397-08002B2CF9AE}" pid="3" name="ZOTERO_PREF_2">
    <vt:lpwstr>utomaticJournalAbbreviations" value="true"/&gt;&lt;/prefs&gt;&lt;/data&gt;</vt:lpwstr>
  </property>
</Properties>
</file>